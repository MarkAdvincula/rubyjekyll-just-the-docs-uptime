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8B3B1" w14:textId="7423FD1F" w:rsidR="00083D97" w:rsidRPr="00A52CD9" w:rsidRDefault="00D401A8" w:rsidP="00D401A8">
      <w:pPr>
        <w:pStyle w:val="BodyText1"/>
        <w:tabs>
          <w:tab w:val="left" w:pos="9610"/>
        </w:tabs>
        <w:rPr>
          <w:rFonts w:ascii="Times New Roman"/>
          <w:sz w:val="20"/>
        </w:rPr>
      </w:pPr>
      <w:r w:rsidRPr="00A52CD9">
        <w:rPr>
          <w:rFonts w:ascii="Times New Roman"/>
          <w:sz w:val="20"/>
        </w:rPr>
        <w:tab/>
      </w:r>
    </w:p>
    <w:p w14:paraId="1C98B3B2" w14:textId="77777777" w:rsidR="00083D97" w:rsidRPr="00A52CD9" w:rsidRDefault="00083D97" w:rsidP="00083D97">
      <w:pPr>
        <w:pStyle w:val="BodyText1"/>
        <w:spacing w:before="7"/>
        <w:rPr>
          <w:rFonts w:ascii="Times New Roman"/>
          <w:sz w:val="22"/>
        </w:rPr>
      </w:pPr>
    </w:p>
    <w:p w14:paraId="1C98B3B3" w14:textId="77777777" w:rsidR="00083D97" w:rsidRPr="00A52CD9" w:rsidRDefault="00083D97" w:rsidP="00083D97">
      <w:pPr>
        <w:pStyle w:val="BodyText1"/>
        <w:spacing w:before="7"/>
        <w:rPr>
          <w:rFonts w:ascii="Times New Roman"/>
          <w:sz w:val="22"/>
        </w:rPr>
      </w:pPr>
    </w:p>
    <w:p w14:paraId="1C98B3B4" w14:textId="77777777" w:rsidR="00083D97" w:rsidRPr="00A52CD9" w:rsidRDefault="00083D97" w:rsidP="00083D97">
      <w:pPr>
        <w:pStyle w:val="BodyText1"/>
        <w:spacing w:before="7"/>
        <w:rPr>
          <w:rFonts w:ascii="Times New Roman"/>
          <w:sz w:val="22"/>
        </w:rPr>
      </w:pPr>
    </w:p>
    <w:p w14:paraId="1C98B3B5" w14:textId="77777777" w:rsidR="00083D97" w:rsidRPr="00A52CD9" w:rsidRDefault="00083D97" w:rsidP="00083D97">
      <w:pPr>
        <w:pStyle w:val="BodyText1"/>
        <w:spacing w:before="7"/>
        <w:rPr>
          <w:rFonts w:ascii="Times New Roman"/>
          <w:sz w:val="22"/>
        </w:rPr>
      </w:pPr>
    </w:p>
    <w:p w14:paraId="1C98B3B6" w14:textId="77777777" w:rsidR="00083D97" w:rsidRPr="00A52CD9" w:rsidRDefault="00083D97" w:rsidP="00083D97">
      <w:pPr>
        <w:pStyle w:val="BodyText1"/>
        <w:spacing w:before="7"/>
        <w:rPr>
          <w:rFonts w:ascii="Times New Roman"/>
          <w:sz w:val="22"/>
        </w:rPr>
      </w:pPr>
    </w:p>
    <w:p w14:paraId="1C98B3B7" w14:textId="77777777" w:rsidR="00083D97" w:rsidRPr="00A52CD9" w:rsidRDefault="00083D97" w:rsidP="00083D97">
      <w:pPr>
        <w:pStyle w:val="BodyText1"/>
        <w:spacing w:before="7"/>
        <w:rPr>
          <w:rFonts w:ascii="Times New Roman"/>
          <w:sz w:val="22"/>
        </w:rPr>
      </w:pPr>
    </w:p>
    <w:p w14:paraId="1C98B3B8" w14:textId="77777777" w:rsidR="00083D97" w:rsidRPr="00A52CD9" w:rsidRDefault="00083D97" w:rsidP="00083D97">
      <w:pPr>
        <w:pStyle w:val="BodyText1"/>
        <w:spacing w:before="7"/>
        <w:rPr>
          <w:rFonts w:ascii="Times New Roman"/>
          <w:sz w:val="22"/>
        </w:rPr>
      </w:pPr>
    </w:p>
    <w:p w14:paraId="1C98B3B9" w14:textId="77777777" w:rsidR="00083D97" w:rsidRPr="00A52CD9" w:rsidRDefault="00083D97" w:rsidP="00083D97">
      <w:pPr>
        <w:pStyle w:val="BodyText1"/>
        <w:spacing w:before="7"/>
        <w:rPr>
          <w:rFonts w:ascii="Times New Roman"/>
          <w:sz w:val="22"/>
        </w:rPr>
      </w:pPr>
    </w:p>
    <w:p w14:paraId="2054DF84" w14:textId="2B278362" w:rsidR="00291E20" w:rsidRPr="00A52CD9" w:rsidRDefault="00344A7B" w:rsidP="00D85A56">
      <w:pPr>
        <w:pStyle w:val="SectionNumber"/>
        <w:jc w:val="left"/>
        <w:rPr>
          <w:color w:val="auto"/>
        </w:rPr>
      </w:pPr>
      <w:r w:rsidRPr="00A52CD9">
        <w:rPr>
          <w:color w:val="auto"/>
        </w:rPr>
        <w:t>UPtime</w:t>
      </w:r>
    </w:p>
    <w:p w14:paraId="1C98B3BA" w14:textId="50B08E6E" w:rsidR="00083D97" w:rsidRPr="00A52CD9" w:rsidRDefault="009610C1" w:rsidP="00D85A56">
      <w:pPr>
        <w:pStyle w:val="SectionNumber"/>
        <w:jc w:val="left"/>
        <w:rPr>
          <w:color w:val="auto"/>
        </w:rPr>
      </w:pPr>
      <w:r w:rsidRPr="00A52CD9">
        <w:rPr>
          <w:color w:val="auto"/>
        </w:rPr>
        <w:t>Solution Guide</w:t>
      </w:r>
    </w:p>
    <w:p w14:paraId="1C98B3BB" w14:textId="0198F3BE" w:rsidR="00083D97" w:rsidRPr="00A52CD9" w:rsidRDefault="009610C1" w:rsidP="00D85A56">
      <w:pPr>
        <w:pStyle w:val="SectionNumber"/>
        <w:jc w:val="left"/>
        <w:rPr>
          <w:color w:val="auto"/>
          <w:w w:val="105"/>
        </w:rPr>
      </w:pPr>
      <w:r w:rsidRPr="00A52CD9">
        <w:rPr>
          <w:color w:val="auto"/>
          <w:w w:val="105"/>
        </w:rPr>
        <w:t>V</w:t>
      </w:r>
      <w:r w:rsidR="008031D4" w:rsidRPr="00A52CD9">
        <w:rPr>
          <w:color w:val="auto"/>
          <w:w w:val="105"/>
        </w:rPr>
        <w:t>2</w:t>
      </w:r>
      <w:r w:rsidR="00761FA3" w:rsidRPr="00A52CD9">
        <w:rPr>
          <w:color w:val="auto"/>
          <w:w w:val="105"/>
        </w:rPr>
        <w:t>.0</w:t>
      </w:r>
    </w:p>
    <w:p w14:paraId="1C98B3BF" w14:textId="77777777" w:rsidR="00083D97" w:rsidRPr="00A52CD9" w:rsidRDefault="00083D97" w:rsidP="00A52CD9">
      <w:pPr>
        <w:pStyle w:val="BodyText"/>
        <w:rPr>
          <w:w w:val="105"/>
        </w:rPr>
        <w:sectPr w:rsidR="00083D97" w:rsidRPr="00A52CD9" w:rsidSect="002D7634">
          <w:headerReference w:type="default" r:id="rId11"/>
          <w:footerReference w:type="default" r:id="rId12"/>
          <w:headerReference w:type="first" r:id="rId13"/>
          <w:type w:val="continuous"/>
          <w:pgSz w:w="11907" w:h="16839" w:code="9"/>
          <w:pgMar w:top="432" w:right="720" w:bottom="432" w:left="720" w:header="475" w:footer="720" w:gutter="0"/>
          <w:cols w:space="720"/>
          <w:titlePg/>
          <w:docGrid w:linePitch="299"/>
        </w:sectPr>
      </w:pPr>
    </w:p>
    <w:p w14:paraId="1C98B3E2" w14:textId="77777777" w:rsidR="00BB42D5" w:rsidRPr="00A52CD9" w:rsidRDefault="00416094" w:rsidP="00A52CD9">
      <w:pPr>
        <w:pStyle w:val="BodyText"/>
      </w:pPr>
      <w:r w:rsidRPr="00A52CD9">
        <w:lastRenderedPageBreak/>
        <w:t>Table o</w:t>
      </w:r>
      <w:r w:rsidR="006065E2" w:rsidRPr="00A52CD9">
        <w:t>f Contents</w:t>
      </w:r>
    </w:p>
    <w:p w14:paraId="5461EF14" w14:textId="196EC6E1" w:rsidR="00A56FEA" w:rsidRPr="00A52CD9" w:rsidRDefault="00D50D96">
      <w:pPr>
        <w:pStyle w:val="TOC1"/>
        <w:rPr>
          <w:rFonts w:asciiTheme="minorHAnsi" w:eastAsiaTheme="minorEastAsia" w:hAnsiTheme="minorHAnsi" w:cstheme="minorBidi"/>
          <w:sz w:val="22"/>
          <w:szCs w:val="22"/>
          <w:rPrChange w:id="0"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TOC \o "1-3" \h \z \u </w:instrText>
      </w:r>
      <w:r w:rsidRPr="00A52CD9">
        <w:fldChar w:fldCharType="separate"/>
      </w:r>
      <w:r w:rsidR="00C423ED" w:rsidRPr="00A52CD9">
        <w:fldChar w:fldCharType="begin"/>
      </w:r>
      <w:r w:rsidR="00C423ED" w:rsidRPr="00A52CD9">
        <w:instrText xml:space="preserve"> HYPERLINK \l "_Toc88474791" </w:instrText>
      </w:r>
      <w:r w:rsidR="00C423ED" w:rsidRPr="00A52CD9">
        <w:fldChar w:fldCharType="separate"/>
      </w:r>
      <w:r w:rsidR="00A56FEA" w:rsidRPr="00A52CD9">
        <w:rPr>
          <w:rStyle w:val="Hyperlink"/>
          <w:rPrChange w:id="1" w:author="Vermette, Stephane" w:date="2022-01-19T05:44:00Z">
            <w:rPr>
              <w:rStyle w:val="Hyperlink"/>
              <w:noProof/>
            </w:rPr>
          </w:rPrChange>
        </w:rPr>
        <w:t>1</w:t>
      </w:r>
      <w:r w:rsidR="00A56FEA" w:rsidRPr="00A52CD9">
        <w:rPr>
          <w:rFonts w:asciiTheme="minorHAnsi" w:eastAsiaTheme="minorEastAsia" w:hAnsiTheme="minorHAnsi" w:cstheme="minorBidi"/>
          <w:sz w:val="22"/>
          <w:szCs w:val="22"/>
          <w:rPrChange w:id="2"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3" w:author="Vermette, Stephane" w:date="2022-01-19T05:44:00Z">
            <w:rPr>
              <w:rStyle w:val="Hyperlink"/>
              <w:noProof/>
            </w:rPr>
          </w:rPrChange>
        </w:rPr>
        <w:t>Headlines, Contacts &amp; Training</w:t>
      </w:r>
      <w:r w:rsidR="00A56FEA" w:rsidRPr="00A52CD9">
        <w:rPr>
          <w:webHidden/>
          <w:rPrChange w:id="4" w:author="Vermette, Stephane" w:date="2022-01-19T05:44:00Z">
            <w:rPr>
              <w:noProof/>
              <w:webHidden/>
            </w:rPr>
          </w:rPrChange>
        </w:rPr>
        <w:tab/>
      </w:r>
      <w:r w:rsidR="00A56FEA" w:rsidRPr="00A52CD9">
        <w:rPr>
          <w:webHidden/>
          <w:rPrChange w:id="5" w:author="Vermette, Stephane" w:date="2022-01-19T05:44:00Z">
            <w:rPr>
              <w:noProof/>
              <w:webHidden/>
            </w:rPr>
          </w:rPrChange>
        </w:rPr>
        <w:fldChar w:fldCharType="begin"/>
      </w:r>
      <w:r w:rsidR="00A56FEA" w:rsidRPr="00A52CD9">
        <w:rPr>
          <w:webHidden/>
          <w:rPrChange w:id="6" w:author="Vermette, Stephane" w:date="2022-01-19T05:44:00Z">
            <w:rPr>
              <w:noProof/>
              <w:webHidden/>
            </w:rPr>
          </w:rPrChange>
        </w:rPr>
        <w:instrText xml:space="preserve"> PAGEREF _Toc88474791 \h </w:instrText>
      </w:r>
      <w:r w:rsidR="00A56FEA" w:rsidRPr="00A52CD9">
        <w:rPr>
          <w:webHidden/>
          <w:rPrChange w:id="7" w:author="Vermette, Stephane" w:date="2022-01-19T05:44:00Z">
            <w:rPr>
              <w:noProof/>
              <w:webHidden/>
            </w:rPr>
          </w:rPrChange>
        </w:rPr>
      </w:r>
      <w:r w:rsidR="00A56FEA" w:rsidRPr="00A52CD9">
        <w:rPr>
          <w:webHidden/>
          <w:rPrChange w:id="8" w:author="Vermette, Stephane" w:date="2022-01-19T05:44:00Z">
            <w:rPr>
              <w:noProof/>
              <w:webHidden/>
            </w:rPr>
          </w:rPrChange>
        </w:rPr>
        <w:fldChar w:fldCharType="separate"/>
      </w:r>
      <w:r w:rsidR="00A56FEA" w:rsidRPr="00A52CD9">
        <w:rPr>
          <w:webHidden/>
          <w:rPrChange w:id="9" w:author="Vermette, Stephane" w:date="2022-01-19T05:44:00Z">
            <w:rPr>
              <w:noProof/>
              <w:webHidden/>
            </w:rPr>
          </w:rPrChange>
        </w:rPr>
        <w:t>4</w:t>
      </w:r>
      <w:r w:rsidR="00A56FEA" w:rsidRPr="00A52CD9">
        <w:rPr>
          <w:webHidden/>
          <w:rPrChange w:id="10" w:author="Vermette, Stephane" w:date="2022-01-19T05:44:00Z">
            <w:rPr>
              <w:noProof/>
              <w:webHidden/>
            </w:rPr>
          </w:rPrChange>
        </w:rPr>
        <w:fldChar w:fldCharType="end"/>
      </w:r>
      <w:r w:rsidR="00C423ED" w:rsidRPr="00A52CD9">
        <w:rPr>
          <w:rPrChange w:id="11" w:author="Vermette, Stephane" w:date="2022-01-19T05:44:00Z">
            <w:rPr>
              <w:noProof/>
            </w:rPr>
          </w:rPrChange>
        </w:rPr>
        <w:fldChar w:fldCharType="end"/>
      </w:r>
    </w:p>
    <w:p w14:paraId="4C1DACB4" w14:textId="5EF91082" w:rsidR="00A56FEA" w:rsidRPr="00A52CD9" w:rsidRDefault="00C423ED">
      <w:pPr>
        <w:pStyle w:val="TOC2"/>
        <w:rPr>
          <w:rFonts w:asciiTheme="minorHAnsi" w:hAnsiTheme="minorHAnsi"/>
          <w:noProof w:val="0"/>
          <w:sz w:val="22"/>
          <w:lang w:val="en-US" w:eastAsia="en-US"/>
          <w:rPrChange w:id="12" w:author="Vermette, Stephane" w:date="2022-01-19T05:44:00Z">
            <w:rPr>
              <w:rFonts w:asciiTheme="minorHAnsi" w:hAnsiTheme="minorHAnsi"/>
              <w:sz w:val="22"/>
              <w:lang w:val="en-US" w:eastAsia="en-US"/>
            </w:rPr>
          </w:rPrChange>
        </w:rPr>
      </w:pPr>
      <w:r w:rsidRPr="00A52CD9">
        <w:rPr>
          <w:noProof w:val="0"/>
          <w:lang w:val="en-US"/>
          <w:rPrChange w:id="13" w:author="Vermette, Stephane" w:date="2022-01-19T05:44:00Z">
            <w:rPr/>
          </w:rPrChange>
        </w:rPr>
        <w:fldChar w:fldCharType="begin"/>
      </w:r>
      <w:r w:rsidRPr="00A52CD9">
        <w:rPr>
          <w:noProof w:val="0"/>
          <w:lang w:val="en-US"/>
          <w:rPrChange w:id="14" w:author="Vermette, Stephane" w:date="2022-01-19T05:44:00Z">
            <w:rPr/>
          </w:rPrChange>
        </w:rPr>
        <w:instrText xml:space="preserve"> HYPERLINK \l "_Toc88474792" </w:instrText>
      </w:r>
      <w:r w:rsidRPr="00A52CD9">
        <w:rPr>
          <w:noProof w:val="0"/>
          <w:lang w:val="en-US"/>
          <w:rPrChange w:id="15" w:author="Vermette, Stephane" w:date="2022-01-19T05:44:00Z">
            <w:rPr/>
          </w:rPrChange>
        </w:rPr>
        <w:fldChar w:fldCharType="separate"/>
      </w:r>
      <w:r w:rsidR="00A56FEA" w:rsidRPr="00A52CD9">
        <w:rPr>
          <w:rStyle w:val="Hyperlink"/>
          <w:noProof w:val="0"/>
          <w:lang w:val="en-US"/>
          <w:rPrChange w:id="16" w:author="Vermette, Stephane" w:date="2022-01-19T05:44:00Z">
            <w:rPr>
              <w:rStyle w:val="Hyperlink"/>
            </w:rPr>
          </w:rPrChange>
        </w:rPr>
        <w:t>Contacts:</w:t>
      </w:r>
      <w:r w:rsidR="00A56FEA" w:rsidRPr="00A52CD9">
        <w:rPr>
          <w:noProof w:val="0"/>
          <w:webHidden/>
          <w:lang w:val="en-US"/>
          <w:rPrChange w:id="17" w:author="Vermette, Stephane" w:date="2022-01-19T05:44:00Z">
            <w:rPr>
              <w:webHidden/>
            </w:rPr>
          </w:rPrChange>
        </w:rPr>
        <w:tab/>
      </w:r>
      <w:r w:rsidR="00A56FEA" w:rsidRPr="00A52CD9">
        <w:rPr>
          <w:noProof w:val="0"/>
          <w:webHidden/>
          <w:lang w:val="en-US"/>
          <w:rPrChange w:id="18" w:author="Vermette, Stephane" w:date="2022-01-19T05:44:00Z">
            <w:rPr>
              <w:webHidden/>
            </w:rPr>
          </w:rPrChange>
        </w:rPr>
        <w:fldChar w:fldCharType="begin"/>
      </w:r>
      <w:r w:rsidR="00A56FEA" w:rsidRPr="00A52CD9">
        <w:rPr>
          <w:noProof w:val="0"/>
          <w:webHidden/>
          <w:lang w:val="en-US"/>
          <w:rPrChange w:id="19" w:author="Vermette, Stephane" w:date="2022-01-19T05:44:00Z">
            <w:rPr>
              <w:webHidden/>
            </w:rPr>
          </w:rPrChange>
        </w:rPr>
        <w:instrText xml:space="preserve"> PAGEREF _Toc88474792 \h </w:instrText>
      </w:r>
      <w:r w:rsidR="00A56FEA" w:rsidRPr="00A52CD9">
        <w:rPr>
          <w:noProof w:val="0"/>
          <w:webHidden/>
          <w:lang w:val="en-US"/>
          <w:rPrChange w:id="20" w:author="Vermette, Stephane" w:date="2022-01-19T05:44:00Z">
            <w:rPr>
              <w:webHidden/>
            </w:rPr>
          </w:rPrChange>
        </w:rPr>
      </w:r>
      <w:r w:rsidR="00A56FEA" w:rsidRPr="00A52CD9">
        <w:rPr>
          <w:noProof w:val="0"/>
          <w:webHidden/>
          <w:lang w:val="en-US"/>
          <w:rPrChange w:id="21" w:author="Vermette, Stephane" w:date="2022-01-19T05:44:00Z">
            <w:rPr>
              <w:webHidden/>
            </w:rPr>
          </w:rPrChange>
        </w:rPr>
        <w:fldChar w:fldCharType="separate"/>
      </w:r>
      <w:r w:rsidR="00A56FEA" w:rsidRPr="00A52CD9">
        <w:rPr>
          <w:noProof w:val="0"/>
          <w:webHidden/>
          <w:lang w:val="en-US"/>
          <w:rPrChange w:id="22" w:author="Vermette, Stephane" w:date="2022-01-19T05:44:00Z">
            <w:rPr>
              <w:webHidden/>
            </w:rPr>
          </w:rPrChange>
        </w:rPr>
        <w:t>4</w:t>
      </w:r>
      <w:r w:rsidR="00A56FEA" w:rsidRPr="00A52CD9">
        <w:rPr>
          <w:noProof w:val="0"/>
          <w:webHidden/>
          <w:lang w:val="en-US"/>
          <w:rPrChange w:id="23" w:author="Vermette, Stephane" w:date="2022-01-19T05:44:00Z">
            <w:rPr>
              <w:webHidden/>
            </w:rPr>
          </w:rPrChange>
        </w:rPr>
        <w:fldChar w:fldCharType="end"/>
      </w:r>
      <w:r w:rsidRPr="00A52CD9">
        <w:rPr>
          <w:noProof w:val="0"/>
          <w:lang w:val="en-US"/>
          <w:rPrChange w:id="24" w:author="Vermette, Stephane" w:date="2022-01-19T05:44:00Z">
            <w:rPr/>
          </w:rPrChange>
        </w:rPr>
        <w:fldChar w:fldCharType="end"/>
      </w:r>
    </w:p>
    <w:p w14:paraId="29775873" w14:textId="650D3C34" w:rsidR="00A56FEA" w:rsidRPr="00A52CD9" w:rsidRDefault="00C423ED">
      <w:pPr>
        <w:pStyle w:val="TOC2"/>
        <w:rPr>
          <w:rFonts w:asciiTheme="minorHAnsi" w:hAnsiTheme="minorHAnsi"/>
          <w:noProof w:val="0"/>
          <w:sz w:val="22"/>
          <w:lang w:val="en-US" w:eastAsia="en-US"/>
          <w:rPrChange w:id="25" w:author="Vermette, Stephane" w:date="2022-01-19T05:44:00Z">
            <w:rPr>
              <w:rFonts w:asciiTheme="minorHAnsi" w:hAnsiTheme="minorHAnsi"/>
              <w:sz w:val="22"/>
              <w:lang w:val="en-US" w:eastAsia="en-US"/>
            </w:rPr>
          </w:rPrChange>
        </w:rPr>
      </w:pPr>
      <w:r w:rsidRPr="00A52CD9">
        <w:rPr>
          <w:noProof w:val="0"/>
          <w:lang w:val="en-US"/>
          <w:rPrChange w:id="26" w:author="Vermette, Stephane" w:date="2022-01-19T05:44:00Z">
            <w:rPr/>
          </w:rPrChange>
        </w:rPr>
        <w:fldChar w:fldCharType="begin"/>
      </w:r>
      <w:r w:rsidRPr="00A52CD9">
        <w:rPr>
          <w:noProof w:val="0"/>
          <w:lang w:val="en-US"/>
          <w:rPrChange w:id="27" w:author="Vermette, Stephane" w:date="2022-01-19T05:44:00Z">
            <w:rPr/>
          </w:rPrChange>
        </w:rPr>
        <w:instrText xml:space="preserve"> HYPERLINK \l "_Toc88474793" </w:instrText>
      </w:r>
      <w:r w:rsidRPr="00A52CD9">
        <w:rPr>
          <w:noProof w:val="0"/>
          <w:lang w:val="en-US"/>
          <w:rPrChange w:id="28" w:author="Vermette, Stephane" w:date="2022-01-19T05:44:00Z">
            <w:rPr/>
          </w:rPrChange>
        </w:rPr>
        <w:fldChar w:fldCharType="separate"/>
      </w:r>
      <w:r w:rsidR="00A56FEA" w:rsidRPr="00A52CD9">
        <w:rPr>
          <w:rStyle w:val="Hyperlink"/>
          <w:noProof w:val="0"/>
          <w:lang w:val="en-US"/>
          <w:rPrChange w:id="29" w:author="Vermette, Stephane" w:date="2022-01-19T05:44:00Z">
            <w:rPr>
              <w:rStyle w:val="Hyperlink"/>
            </w:rPr>
          </w:rPrChange>
        </w:rPr>
        <w:t>How to read this guide</w:t>
      </w:r>
      <w:r w:rsidR="00A56FEA" w:rsidRPr="00A52CD9">
        <w:rPr>
          <w:noProof w:val="0"/>
          <w:webHidden/>
          <w:lang w:val="en-US"/>
          <w:rPrChange w:id="30" w:author="Vermette, Stephane" w:date="2022-01-19T05:44:00Z">
            <w:rPr>
              <w:webHidden/>
            </w:rPr>
          </w:rPrChange>
        </w:rPr>
        <w:tab/>
      </w:r>
      <w:r w:rsidR="00A56FEA" w:rsidRPr="00A52CD9">
        <w:rPr>
          <w:noProof w:val="0"/>
          <w:webHidden/>
          <w:lang w:val="en-US"/>
          <w:rPrChange w:id="31" w:author="Vermette, Stephane" w:date="2022-01-19T05:44:00Z">
            <w:rPr>
              <w:webHidden/>
            </w:rPr>
          </w:rPrChange>
        </w:rPr>
        <w:fldChar w:fldCharType="begin"/>
      </w:r>
      <w:r w:rsidR="00A56FEA" w:rsidRPr="00A52CD9">
        <w:rPr>
          <w:noProof w:val="0"/>
          <w:webHidden/>
          <w:lang w:val="en-US"/>
          <w:rPrChange w:id="32" w:author="Vermette, Stephane" w:date="2022-01-19T05:44:00Z">
            <w:rPr>
              <w:webHidden/>
            </w:rPr>
          </w:rPrChange>
        </w:rPr>
        <w:instrText xml:space="preserve"> PAGEREF _Toc88474793 \h </w:instrText>
      </w:r>
      <w:r w:rsidR="00A56FEA" w:rsidRPr="00A52CD9">
        <w:rPr>
          <w:noProof w:val="0"/>
          <w:webHidden/>
          <w:lang w:val="en-US"/>
          <w:rPrChange w:id="33" w:author="Vermette, Stephane" w:date="2022-01-19T05:44:00Z">
            <w:rPr>
              <w:webHidden/>
            </w:rPr>
          </w:rPrChange>
        </w:rPr>
      </w:r>
      <w:r w:rsidR="00A56FEA" w:rsidRPr="00A52CD9">
        <w:rPr>
          <w:noProof w:val="0"/>
          <w:webHidden/>
          <w:lang w:val="en-US"/>
          <w:rPrChange w:id="34" w:author="Vermette, Stephane" w:date="2022-01-19T05:44:00Z">
            <w:rPr>
              <w:webHidden/>
            </w:rPr>
          </w:rPrChange>
        </w:rPr>
        <w:fldChar w:fldCharType="separate"/>
      </w:r>
      <w:r w:rsidR="00A56FEA" w:rsidRPr="00A52CD9">
        <w:rPr>
          <w:noProof w:val="0"/>
          <w:webHidden/>
          <w:lang w:val="en-US"/>
          <w:rPrChange w:id="35" w:author="Vermette, Stephane" w:date="2022-01-19T05:44:00Z">
            <w:rPr>
              <w:webHidden/>
            </w:rPr>
          </w:rPrChange>
        </w:rPr>
        <w:t>4</w:t>
      </w:r>
      <w:r w:rsidR="00A56FEA" w:rsidRPr="00A52CD9">
        <w:rPr>
          <w:noProof w:val="0"/>
          <w:webHidden/>
          <w:lang w:val="en-US"/>
          <w:rPrChange w:id="36" w:author="Vermette, Stephane" w:date="2022-01-19T05:44:00Z">
            <w:rPr>
              <w:webHidden/>
            </w:rPr>
          </w:rPrChange>
        </w:rPr>
        <w:fldChar w:fldCharType="end"/>
      </w:r>
      <w:r w:rsidRPr="00A52CD9">
        <w:rPr>
          <w:noProof w:val="0"/>
          <w:lang w:val="en-US"/>
          <w:rPrChange w:id="37" w:author="Vermette, Stephane" w:date="2022-01-19T05:44:00Z">
            <w:rPr/>
          </w:rPrChange>
        </w:rPr>
        <w:fldChar w:fldCharType="end"/>
      </w:r>
    </w:p>
    <w:p w14:paraId="6288EC32" w14:textId="5B7FD16F" w:rsidR="00A56FEA" w:rsidRPr="00A52CD9" w:rsidRDefault="00C423ED">
      <w:pPr>
        <w:pStyle w:val="TOC2"/>
        <w:rPr>
          <w:rFonts w:asciiTheme="minorHAnsi" w:hAnsiTheme="minorHAnsi"/>
          <w:noProof w:val="0"/>
          <w:sz w:val="22"/>
          <w:lang w:val="en-US" w:eastAsia="en-US"/>
          <w:rPrChange w:id="38" w:author="Vermette, Stephane" w:date="2022-01-19T05:44:00Z">
            <w:rPr>
              <w:rFonts w:asciiTheme="minorHAnsi" w:hAnsiTheme="minorHAnsi"/>
              <w:sz w:val="22"/>
              <w:lang w:val="en-US" w:eastAsia="en-US"/>
            </w:rPr>
          </w:rPrChange>
        </w:rPr>
      </w:pPr>
      <w:r w:rsidRPr="00A52CD9">
        <w:rPr>
          <w:noProof w:val="0"/>
          <w:lang w:val="en-US"/>
          <w:rPrChange w:id="39" w:author="Vermette, Stephane" w:date="2022-01-19T05:44:00Z">
            <w:rPr/>
          </w:rPrChange>
        </w:rPr>
        <w:fldChar w:fldCharType="begin"/>
      </w:r>
      <w:r w:rsidRPr="00A52CD9">
        <w:rPr>
          <w:noProof w:val="0"/>
          <w:lang w:val="en-US"/>
          <w:rPrChange w:id="40" w:author="Vermette, Stephane" w:date="2022-01-19T05:44:00Z">
            <w:rPr/>
          </w:rPrChange>
        </w:rPr>
        <w:instrText xml:space="preserve"> HYPERLINK \l "_Toc88474794" </w:instrText>
      </w:r>
      <w:r w:rsidRPr="00A52CD9">
        <w:rPr>
          <w:noProof w:val="0"/>
          <w:lang w:val="en-US"/>
          <w:rPrChange w:id="41" w:author="Vermette, Stephane" w:date="2022-01-19T05:44:00Z">
            <w:rPr/>
          </w:rPrChange>
        </w:rPr>
        <w:fldChar w:fldCharType="separate"/>
      </w:r>
      <w:r w:rsidR="00A56FEA" w:rsidRPr="00A52CD9">
        <w:rPr>
          <w:rStyle w:val="Hyperlink"/>
          <w:noProof w:val="0"/>
          <w:lang w:val="en-US"/>
          <w:rPrChange w:id="42" w:author="Vermette, Stephane" w:date="2022-01-19T05:44:00Z">
            <w:rPr>
              <w:rStyle w:val="Hyperlink"/>
            </w:rPr>
          </w:rPrChange>
        </w:rPr>
        <w:t>Prerequisites</w:t>
      </w:r>
      <w:r w:rsidR="00A56FEA" w:rsidRPr="00A52CD9">
        <w:rPr>
          <w:noProof w:val="0"/>
          <w:webHidden/>
          <w:lang w:val="en-US"/>
          <w:rPrChange w:id="43" w:author="Vermette, Stephane" w:date="2022-01-19T05:44:00Z">
            <w:rPr>
              <w:webHidden/>
            </w:rPr>
          </w:rPrChange>
        </w:rPr>
        <w:tab/>
      </w:r>
      <w:r w:rsidR="00A56FEA" w:rsidRPr="00A52CD9">
        <w:rPr>
          <w:noProof w:val="0"/>
          <w:webHidden/>
          <w:lang w:val="en-US"/>
          <w:rPrChange w:id="44" w:author="Vermette, Stephane" w:date="2022-01-19T05:44:00Z">
            <w:rPr>
              <w:webHidden/>
            </w:rPr>
          </w:rPrChange>
        </w:rPr>
        <w:fldChar w:fldCharType="begin"/>
      </w:r>
      <w:r w:rsidR="00A56FEA" w:rsidRPr="00A52CD9">
        <w:rPr>
          <w:noProof w:val="0"/>
          <w:webHidden/>
          <w:lang w:val="en-US"/>
          <w:rPrChange w:id="45" w:author="Vermette, Stephane" w:date="2022-01-19T05:44:00Z">
            <w:rPr>
              <w:webHidden/>
            </w:rPr>
          </w:rPrChange>
        </w:rPr>
        <w:instrText xml:space="preserve"> PAGEREF _Toc88474794 \h </w:instrText>
      </w:r>
      <w:r w:rsidR="00A56FEA" w:rsidRPr="00A52CD9">
        <w:rPr>
          <w:noProof w:val="0"/>
          <w:webHidden/>
          <w:lang w:val="en-US"/>
          <w:rPrChange w:id="46" w:author="Vermette, Stephane" w:date="2022-01-19T05:44:00Z">
            <w:rPr>
              <w:webHidden/>
            </w:rPr>
          </w:rPrChange>
        </w:rPr>
      </w:r>
      <w:r w:rsidR="00A56FEA" w:rsidRPr="00A52CD9">
        <w:rPr>
          <w:noProof w:val="0"/>
          <w:webHidden/>
          <w:lang w:val="en-US"/>
          <w:rPrChange w:id="47" w:author="Vermette, Stephane" w:date="2022-01-19T05:44:00Z">
            <w:rPr>
              <w:webHidden/>
            </w:rPr>
          </w:rPrChange>
        </w:rPr>
        <w:fldChar w:fldCharType="separate"/>
      </w:r>
      <w:r w:rsidR="00A56FEA" w:rsidRPr="00A52CD9">
        <w:rPr>
          <w:noProof w:val="0"/>
          <w:webHidden/>
          <w:lang w:val="en-US"/>
          <w:rPrChange w:id="48" w:author="Vermette, Stephane" w:date="2022-01-19T05:44:00Z">
            <w:rPr>
              <w:webHidden/>
            </w:rPr>
          </w:rPrChange>
        </w:rPr>
        <w:t>4</w:t>
      </w:r>
      <w:r w:rsidR="00A56FEA" w:rsidRPr="00A52CD9">
        <w:rPr>
          <w:noProof w:val="0"/>
          <w:webHidden/>
          <w:lang w:val="en-US"/>
          <w:rPrChange w:id="49" w:author="Vermette, Stephane" w:date="2022-01-19T05:44:00Z">
            <w:rPr>
              <w:webHidden/>
            </w:rPr>
          </w:rPrChange>
        </w:rPr>
        <w:fldChar w:fldCharType="end"/>
      </w:r>
      <w:r w:rsidRPr="00A52CD9">
        <w:rPr>
          <w:noProof w:val="0"/>
          <w:lang w:val="en-US"/>
          <w:rPrChange w:id="50" w:author="Vermette, Stephane" w:date="2022-01-19T05:44:00Z">
            <w:rPr/>
          </w:rPrChange>
        </w:rPr>
        <w:fldChar w:fldCharType="end"/>
      </w:r>
    </w:p>
    <w:p w14:paraId="39DA31C0" w14:textId="42741DFD" w:rsidR="00A56FEA" w:rsidRPr="00A52CD9" w:rsidRDefault="00C423ED">
      <w:pPr>
        <w:pStyle w:val="TOC2"/>
        <w:rPr>
          <w:rFonts w:asciiTheme="minorHAnsi" w:hAnsiTheme="minorHAnsi"/>
          <w:noProof w:val="0"/>
          <w:sz w:val="22"/>
          <w:lang w:val="en-US" w:eastAsia="en-US"/>
          <w:rPrChange w:id="51" w:author="Vermette, Stephane" w:date="2022-01-19T05:44:00Z">
            <w:rPr>
              <w:rFonts w:asciiTheme="minorHAnsi" w:hAnsiTheme="minorHAnsi"/>
              <w:sz w:val="22"/>
              <w:lang w:val="en-US" w:eastAsia="en-US"/>
            </w:rPr>
          </w:rPrChange>
        </w:rPr>
      </w:pPr>
      <w:r w:rsidRPr="00A52CD9">
        <w:rPr>
          <w:noProof w:val="0"/>
          <w:lang w:val="en-US"/>
          <w:rPrChange w:id="52" w:author="Vermette, Stephane" w:date="2022-01-19T05:44:00Z">
            <w:rPr/>
          </w:rPrChange>
        </w:rPr>
        <w:fldChar w:fldCharType="begin"/>
      </w:r>
      <w:r w:rsidRPr="00A52CD9">
        <w:rPr>
          <w:noProof w:val="0"/>
          <w:lang w:val="en-US"/>
          <w:rPrChange w:id="53" w:author="Vermette, Stephane" w:date="2022-01-19T05:44:00Z">
            <w:rPr/>
          </w:rPrChange>
        </w:rPr>
        <w:instrText xml:space="preserve"> HYPERLINK \l "_Toc88474795" </w:instrText>
      </w:r>
      <w:r w:rsidRPr="00A52CD9">
        <w:rPr>
          <w:noProof w:val="0"/>
          <w:lang w:val="en-US"/>
          <w:rPrChange w:id="54" w:author="Vermette, Stephane" w:date="2022-01-19T05:44:00Z">
            <w:rPr/>
          </w:rPrChange>
        </w:rPr>
        <w:fldChar w:fldCharType="separate"/>
      </w:r>
      <w:r w:rsidR="00A56FEA" w:rsidRPr="00A52CD9">
        <w:rPr>
          <w:rStyle w:val="Hyperlink"/>
          <w:noProof w:val="0"/>
          <w:lang w:val="en-US"/>
          <w:rPrChange w:id="55" w:author="Vermette, Stephane" w:date="2022-01-19T05:44:00Z">
            <w:rPr>
              <w:rStyle w:val="Hyperlink"/>
            </w:rPr>
          </w:rPrChange>
        </w:rPr>
        <w:t>Training:</w:t>
      </w:r>
      <w:r w:rsidR="00A56FEA" w:rsidRPr="00A52CD9">
        <w:rPr>
          <w:noProof w:val="0"/>
          <w:webHidden/>
          <w:lang w:val="en-US"/>
          <w:rPrChange w:id="56" w:author="Vermette, Stephane" w:date="2022-01-19T05:44:00Z">
            <w:rPr>
              <w:webHidden/>
            </w:rPr>
          </w:rPrChange>
        </w:rPr>
        <w:tab/>
      </w:r>
      <w:r w:rsidR="00A56FEA" w:rsidRPr="00A52CD9">
        <w:rPr>
          <w:noProof w:val="0"/>
          <w:webHidden/>
          <w:lang w:val="en-US"/>
          <w:rPrChange w:id="57" w:author="Vermette, Stephane" w:date="2022-01-19T05:44:00Z">
            <w:rPr>
              <w:webHidden/>
            </w:rPr>
          </w:rPrChange>
        </w:rPr>
        <w:fldChar w:fldCharType="begin"/>
      </w:r>
      <w:r w:rsidR="00A56FEA" w:rsidRPr="00A52CD9">
        <w:rPr>
          <w:noProof w:val="0"/>
          <w:webHidden/>
          <w:lang w:val="en-US"/>
          <w:rPrChange w:id="58" w:author="Vermette, Stephane" w:date="2022-01-19T05:44:00Z">
            <w:rPr>
              <w:webHidden/>
            </w:rPr>
          </w:rPrChange>
        </w:rPr>
        <w:instrText xml:space="preserve"> PAGEREF _Toc88474795 \h </w:instrText>
      </w:r>
      <w:r w:rsidR="00A56FEA" w:rsidRPr="00A52CD9">
        <w:rPr>
          <w:noProof w:val="0"/>
          <w:webHidden/>
          <w:lang w:val="en-US"/>
          <w:rPrChange w:id="59" w:author="Vermette, Stephane" w:date="2022-01-19T05:44:00Z">
            <w:rPr>
              <w:webHidden/>
            </w:rPr>
          </w:rPrChange>
        </w:rPr>
      </w:r>
      <w:r w:rsidR="00A56FEA" w:rsidRPr="00A52CD9">
        <w:rPr>
          <w:noProof w:val="0"/>
          <w:webHidden/>
          <w:lang w:val="en-US"/>
          <w:rPrChange w:id="60" w:author="Vermette, Stephane" w:date="2022-01-19T05:44:00Z">
            <w:rPr>
              <w:webHidden/>
            </w:rPr>
          </w:rPrChange>
        </w:rPr>
        <w:fldChar w:fldCharType="separate"/>
      </w:r>
      <w:r w:rsidR="00A56FEA" w:rsidRPr="00A52CD9">
        <w:rPr>
          <w:noProof w:val="0"/>
          <w:webHidden/>
          <w:lang w:val="en-US"/>
          <w:rPrChange w:id="61" w:author="Vermette, Stephane" w:date="2022-01-19T05:44:00Z">
            <w:rPr>
              <w:webHidden/>
            </w:rPr>
          </w:rPrChange>
        </w:rPr>
        <w:t>5</w:t>
      </w:r>
      <w:r w:rsidR="00A56FEA" w:rsidRPr="00A52CD9">
        <w:rPr>
          <w:noProof w:val="0"/>
          <w:webHidden/>
          <w:lang w:val="en-US"/>
          <w:rPrChange w:id="62" w:author="Vermette, Stephane" w:date="2022-01-19T05:44:00Z">
            <w:rPr>
              <w:webHidden/>
            </w:rPr>
          </w:rPrChange>
        </w:rPr>
        <w:fldChar w:fldCharType="end"/>
      </w:r>
      <w:r w:rsidRPr="00A52CD9">
        <w:rPr>
          <w:noProof w:val="0"/>
          <w:lang w:val="en-US"/>
          <w:rPrChange w:id="63" w:author="Vermette, Stephane" w:date="2022-01-19T05:44:00Z">
            <w:rPr/>
          </w:rPrChange>
        </w:rPr>
        <w:fldChar w:fldCharType="end"/>
      </w:r>
    </w:p>
    <w:p w14:paraId="02B368B2" w14:textId="3D487CE6" w:rsidR="00A56FEA" w:rsidRPr="00A52CD9" w:rsidRDefault="00C423ED">
      <w:pPr>
        <w:pStyle w:val="TOC1"/>
        <w:rPr>
          <w:rFonts w:asciiTheme="minorHAnsi" w:eastAsiaTheme="minorEastAsia" w:hAnsiTheme="minorHAnsi" w:cstheme="minorBidi"/>
          <w:sz w:val="22"/>
          <w:szCs w:val="22"/>
          <w:rPrChange w:id="64"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"_Toc88474796" </w:instrText>
      </w:r>
      <w:r w:rsidRPr="00A52CD9">
        <w:fldChar w:fldCharType="separate"/>
      </w:r>
      <w:r w:rsidR="00A56FEA" w:rsidRPr="00A52CD9">
        <w:rPr>
          <w:rStyle w:val="Hyperlink"/>
          <w:rPrChange w:id="65" w:author="Vermette, Stephane" w:date="2022-01-19T05:44:00Z">
            <w:rPr>
              <w:rStyle w:val="Hyperlink"/>
              <w:noProof/>
            </w:rPr>
          </w:rPrChange>
        </w:rPr>
        <w:t>2</w:t>
      </w:r>
      <w:r w:rsidR="00A56FEA" w:rsidRPr="00A52CD9">
        <w:rPr>
          <w:rFonts w:asciiTheme="minorHAnsi" w:eastAsiaTheme="minorEastAsia" w:hAnsiTheme="minorHAnsi" w:cstheme="minorBidi"/>
          <w:sz w:val="22"/>
          <w:szCs w:val="22"/>
          <w:rPrChange w:id="66"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67" w:author="Vermette, Stephane" w:date="2022-01-19T05:44:00Z">
            <w:rPr>
              <w:rStyle w:val="Hyperlink"/>
              <w:noProof/>
            </w:rPr>
          </w:rPrChange>
        </w:rPr>
        <w:t>Uptime Overview</w:t>
      </w:r>
      <w:r w:rsidR="00A56FEA" w:rsidRPr="00A52CD9">
        <w:rPr>
          <w:webHidden/>
          <w:rPrChange w:id="68" w:author="Vermette, Stephane" w:date="2022-01-19T05:44:00Z">
            <w:rPr>
              <w:noProof/>
              <w:webHidden/>
            </w:rPr>
          </w:rPrChange>
        </w:rPr>
        <w:tab/>
      </w:r>
      <w:r w:rsidR="00A56FEA" w:rsidRPr="00A52CD9">
        <w:rPr>
          <w:webHidden/>
          <w:rPrChange w:id="69" w:author="Vermette, Stephane" w:date="2022-01-19T05:44:00Z">
            <w:rPr>
              <w:noProof/>
              <w:webHidden/>
            </w:rPr>
          </w:rPrChange>
        </w:rPr>
        <w:fldChar w:fldCharType="begin"/>
      </w:r>
      <w:r w:rsidR="00A56FEA" w:rsidRPr="00A52CD9">
        <w:rPr>
          <w:webHidden/>
          <w:rPrChange w:id="70" w:author="Vermette, Stephane" w:date="2022-01-19T05:44:00Z">
            <w:rPr>
              <w:noProof/>
              <w:webHidden/>
            </w:rPr>
          </w:rPrChange>
        </w:rPr>
        <w:instrText xml:space="preserve"> PAGEREF _Toc88474796 \h </w:instrText>
      </w:r>
      <w:r w:rsidR="00A56FEA" w:rsidRPr="00A52CD9">
        <w:rPr>
          <w:webHidden/>
          <w:rPrChange w:id="71" w:author="Vermette, Stephane" w:date="2022-01-19T05:44:00Z">
            <w:rPr>
              <w:noProof/>
              <w:webHidden/>
            </w:rPr>
          </w:rPrChange>
        </w:rPr>
      </w:r>
      <w:r w:rsidR="00A56FEA" w:rsidRPr="00A52CD9">
        <w:rPr>
          <w:webHidden/>
          <w:rPrChange w:id="72" w:author="Vermette, Stephane" w:date="2022-01-19T05:44:00Z">
            <w:rPr>
              <w:noProof/>
              <w:webHidden/>
            </w:rPr>
          </w:rPrChange>
        </w:rPr>
        <w:fldChar w:fldCharType="separate"/>
      </w:r>
      <w:r w:rsidR="00A56FEA" w:rsidRPr="00A52CD9">
        <w:rPr>
          <w:webHidden/>
          <w:rPrChange w:id="73" w:author="Vermette, Stephane" w:date="2022-01-19T05:44:00Z">
            <w:rPr>
              <w:noProof/>
              <w:webHidden/>
            </w:rPr>
          </w:rPrChange>
        </w:rPr>
        <w:t>6</w:t>
      </w:r>
      <w:r w:rsidR="00A56FEA" w:rsidRPr="00A52CD9">
        <w:rPr>
          <w:webHidden/>
          <w:rPrChange w:id="74" w:author="Vermette, Stephane" w:date="2022-01-19T05:44:00Z">
            <w:rPr>
              <w:noProof/>
              <w:webHidden/>
            </w:rPr>
          </w:rPrChange>
        </w:rPr>
        <w:fldChar w:fldCharType="end"/>
      </w:r>
      <w:r w:rsidRPr="00A52CD9">
        <w:rPr>
          <w:rPrChange w:id="75" w:author="Vermette, Stephane" w:date="2022-01-19T05:44:00Z">
            <w:rPr>
              <w:noProof/>
            </w:rPr>
          </w:rPrChange>
        </w:rPr>
        <w:fldChar w:fldCharType="end"/>
      </w:r>
    </w:p>
    <w:p w14:paraId="37C43541" w14:textId="6E9DCAF5" w:rsidR="00A56FEA" w:rsidRPr="00A52CD9" w:rsidRDefault="00C423ED">
      <w:pPr>
        <w:pStyle w:val="TOC2"/>
        <w:rPr>
          <w:rFonts w:asciiTheme="minorHAnsi" w:hAnsiTheme="minorHAnsi"/>
          <w:noProof w:val="0"/>
          <w:sz w:val="22"/>
          <w:lang w:val="en-US" w:eastAsia="en-US"/>
          <w:rPrChange w:id="76" w:author="Vermette, Stephane" w:date="2022-01-19T05:44:00Z">
            <w:rPr>
              <w:rFonts w:asciiTheme="minorHAnsi" w:hAnsiTheme="minorHAnsi"/>
              <w:sz w:val="22"/>
              <w:lang w:val="en-US" w:eastAsia="en-US"/>
            </w:rPr>
          </w:rPrChange>
        </w:rPr>
      </w:pPr>
      <w:r w:rsidRPr="00A52CD9">
        <w:rPr>
          <w:noProof w:val="0"/>
          <w:lang w:val="en-US"/>
          <w:rPrChange w:id="77" w:author="Vermette, Stephane" w:date="2022-01-19T05:44:00Z">
            <w:rPr/>
          </w:rPrChange>
        </w:rPr>
        <w:fldChar w:fldCharType="begin"/>
      </w:r>
      <w:r w:rsidRPr="00A52CD9">
        <w:rPr>
          <w:noProof w:val="0"/>
          <w:lang w:val="en-US"/>
          <w:rPrChange w:id="78" w:author="Vermette, Stephane" w:date="2022-01-19T05:44:00Z">
            <w:rPr/>
          </w:rPrChange>
        </w:rPr>
        <w:instrText xml:space="preserve"> HYPERLINK \l "_Toc88474797" </w:instrText>
      </w:r>
      <w:r w:rsidRPr="00A52CD9">
        <w:rPr>
          <w:noProof w:val="0"/>
          <w:lang w:val="en-US"/>
          <w:rPrChange w:id="79" w:author="Vermette, Stephane" w:date="2022-01-19T05:44:00Z">
            <w:rPr/>
          </w:rPrChange>
        </w:rPr>
        <w:fldChar w:fldCharType="separate"/>
      </w:r>
      <w:r w:rsidR="00A56FEA" w:rsidRPr="00A52CD9">
        <w:rPr>
          <w:rStyle w:val="Hyperlink"/>
          <w:noProof w:val="0"/>
          <w:lang w:val="en-US"/>
          <w:rPrChange w:id="80" w:author="Vermette, Stephane" w:date="2022-01-19T05:44:00Z">
            <w:rPr>
              <w:rStyle w:val="Hyperlink"/>
            </w:rPr>
          </w:rPrChange>
        </w:rPr>
        <w:t>UPtime Engagement Platform</w:t>
      </w:r>
      <w:r w:rsidR="00A56FEA" w:rsidRPr="00A52CD9">
        <w:rPr>
          <w:noProof w:val="0"/>
          <w:webHidden/>
          <w:lang w:val="en-US"/>
          <w:rPrChange w:id="81" w:author="Vermette, Stephane" w:date="2022-01-19T05:44:00Z">
            <w:rPr>
              <w:webHidden/>
            </w:rPr>
          </w:rPrChange>
        </w:rPr>
        <w:tab/>
      </w:r>
      <w:r w:rsidR="00A56FEA" w:rsidRPr="00A52CD9">
        <w:rPr>
          <w:noProof w:val="0"/>
          <w:webHidden/>
          <w:lang w:val="en-US"/>
          <w:rPrChange w:id="82" w:author="Vermette, Stephane" w:date="2022-01-19T05:44:00Z">
            <w:rPr>
              <w:webHidden/>
            </w:rPr>
          </w:rPrChange>
        </w:rPr>
        <w:fldChar w:fldCharType="begin"/>
      </w:r>
      <w:r w:rsidR="00A56FEA" w:rsidRPr="00A52CD9">
        <w:rPr>
          <w:noProof w:val="0"/>
          <w:webHidden/>
          <w:lang w:val="en-US"/>
          <w:rPrChange w:id="83" w:author="Vermette, Stephane" w:date="2022-01-19T05:44:00Z">
            <w:rPr>
              <w:webHidden/>
            </w:rPr>
          </w:rPrChange>
        </w:rPr>
        <w:instrText xml:space="preserve"> PAGEREF _Toc88474797 \h </w:instrText>
      </w:r>
      <w:r w:rsidR="00A56FEA" w:rsidRPr="00A52CD9">
        <w:rPr>
          <w:noProof w:val="0"/>
          <w:webHidden/>
          <w:lang w:val="en-US"/>
          <w:rPrChange w:id="84" w:author="Vermette, Stephane" w:date="2022-01-19T05:44:00Z">
            <w:rPr>
              <w:webHidden/>
            </w:rPr>
          </w:rPrChange>
        </w:rPr>
      </w:r>
      <w:r w:rsidR="00A56FEA" w:rsidRPr="00A52CD9">
        <w:rPr>
          <w:noProof w:val="0"/>
          <w:webHidden/>
          <w:lang w:val="en-US"/>
          <w:rPrChange w:id="85" w:author="Vermette, Stephane" w:date="2022-01-19T05:44:00Z">
            <w:rPr>
              <w:webHidden/>
            </w:rPr>
          </w:rPrChange>
        </w:rPr>
        <w:fldChar w:fldCharType="separate"/>
      </w:r>
      <w:r w:rsidR="00A56FEA" w:rsidRPr="00A52CD9">
        <w:rPr>
          <w:noProof w:val="0"/>
          <w:webHidden/>
          <w:lang w:val="en-US"/>
          <w:rPrChange w:id="86" w:author="Vermette, Stephane" w:date="2022-01-19T05:44:00Z">
            <w:rPr>
              <w:webHidden/>
            </w:rPr>
          </w:rPrChange>
        </w:rPr>
        <w:t>7</w:t>
      </w:r>
      <w:r w:rsidR="00A56FEA" w:rsidRPr="00A52CD9">
        <w:rPr>
          <w:noProof w:val="0"/>
          <w:webHidden/>
          <w:lang w:val="en-US"/>
          <w:rPrChange w:id="87" w:author="Vermette, Stephane" w:date="2022-01-19T05:44:00Z">
            <w:rPr>
              <w:webHidden/>
            </w:rPr>
          </w:rPrChange>
        </w:rPr>
        <w:fldChar w:fldCharType="end"/>
      </w:r>
      <w:r w:rsidRPr="00A52CD9">
        <w:rPr>
          <w:noProof w:val="0"/>
          <w:lang w:val="en-US"/>
          <w:rPrChange w:id="88" w:author="Vermette, Stephane" w:date="2022-01-19T05:44:00Z">
            <w:rPr/>
          </w:rPrChange>
        </w:rPr>
        <w:fldChar w:fldCharType="end"/>
      </w:r>
    </w:p>
    <w:p w14:paraId="7D3BC81E" w14:textId="724A6994" w:rsidR="00A56FEA" w:rsidRPr="00A52CD9" w:rsidRDefault="00C423ED">
      <w:pPr>
        <w:pStyle w:val="TOC2"/>
        <w:rPr>
          <w:rFonts w:asciiTheme="minorHAnsi" w:hAnsiTheme="minorHAnsi"/>
          <w:noProof w:val="0"/>
          <w:sz w:val="22"/>
          <w:lang w:val="en-US" w:eastAsia="en-US"/>
          <w:rPrChange w:id="89" w:author="Vermette, Stephane" w:date="2022-01-19T05:44:00Z">
            <w:rPr>
              <w:rFonts w:asciiTheme="minorHAnsi" w:hAnsiTheme="minorHAnsi"/>
              <w:sz w:val="22"/>
              <w:lang w:val="en-US" w:eastAsia="en-US"/>
            </w:rPr>
          </w:rPrChange>
        </w:rPr>
      </w:pPr>
      <w:r w:rsidRPr="00A52CD9">
        <w:rPr>
          <w:noProof w:val="0"/>
          <w:lang w:val="en-US"/>
          <w:rPrChange w:id="90" w:author="Vermette, Stephane" w:date="2022-01-19T05:44:00Z">
            <w:rPr/>
          </w:rPrChange>
        </w:rPr>
        <w:fldChar w:fldCharType="begin"/>
      </w:r>
      <w:r w:rsidRPr="00A52CD9">
        <w:rPr>
          <w:noProof w:val="0"/>
          <w:lang w:val="en-US"/>
          <w:rPrChange w:id="91" w:author="Vermette, Stephane" w:date="2022-01-19T05:44:00Z">
            <w:rPr/>
          </w:rPrChange>
        </w:rPr>
        <w:instrText xml:space="preserve"> HYPERLINK \l "_Toc88474798" </w:instrText>
      </w:r>
      <w:r w:rsidRPr="00A52CD9">
        <w:rPr>
          <w:noProof w:val="0"/>
          <w:lang w:val="en-US"/>
          <w:rPrChange w:id="92" w:author="Vermette, Stephane" w:date="2022-01-19T05:44:00Z">
            <w:rPr/>
          </w:rPrChange>
        </w:rPr>
        <w:fldChar w:fldCharType="separate"/>
      </w:r>
      <w:r w:rsidR="00A56FEA" w:rsidRPr="00A52CD9">
        <w:rPr>
          <w:rStyle w:val="Hyperlink"/>
          <w:noProof w:val="0"/>
          <w:lang w:val="en-US"/>
          <w:rPrChange w:id="93" w:author="Vermette, Stephane" w:date="2022-01-19T05:44:00Z">
            <w:rPr>
              <w:rStyle w:val="Hyperlink"/>
            </w:rPr>
          </w:rPrChange>
        </w:rPr>
        <w:t>The Modern Workplace Solution Framework</w:t>
      </w:r>
      <w:r w:rsidR="00A56FEA" w:rsidRPr="00A52CD9">
        <w:rPr>
          <w:noProof w:val="0"/>
          <w:webHidden/>
          <w:lang w:val="en-US"/>
          <w:rPrChange w:id="94" w:author="Vermette, Stephane" w:date="2022-01-19T05:44:00Z">
            <w:rPr>
              <w:webHidden/>
            </w:rPr>
          </w:rPrChange>
        </w:rPr>
        <w:tab/>
      </w:r>
      <w:r w:rsidR="00A56FEA" w:rsidRPr="00A52CD9">
        <w:rPr>
          <w:noProof w:val="0"/>
          <w:webHidden/>
          <w:lang w:val="en-US"/>
          <w:rPrChange w:id="95" w:author="Vermette, Stephane" w:date="2022-01-19T05:44:00Z">
            <w:rPr>
              <w:webHidden/>
            </w:rPr>
          </w:rPrChange>
        </w:rPr>
        <w:fldChar w:fldCharType="begin"/>
      </w:r>
      <w:r w:rsidR="00A56FEA" w:rsidRPr="00A52CD9">
        <w:rPr>
          <w:noProof w:val="0"/>
          <w:webHidden/>
          <w:lang w:val="en-US"/>
          <w:rPrChange w:id="96" w:author="Vermette, Stephane" w:date="2022-01-19T05:44:00Z">
            <w:rPr>
              <w:webHidden/>
            </w:rPr>
          </w:rPrChange>
        </w:rPr>
        <w:instrText xml:space="preserve"> PAGEREF _Toc88474798 \h </w:instrText>
      </w:r>
      <w:r w:rsidR="00A56FEA" w:rsidRPr="00A52CD9">
        <w:rPr>
          <w:noProof w:val="0"/>
          <w:webHidden/>
          <w:lang w:val="en-US"/>
          <w:rPrChange w:id="97" w:author="Vermette, Stephane" w:date="2022-01-19T05:44:00Z">
            <w:rPr>
              <w:webHidden/>
            </w:rPr>
          </w:rPrChange>
        </w:rPr>
      </w:r>
      <w:r w:rsidR="00A56FEA" w:rsidRPr="00A52CD9">
        <w:rPr>
          <w:noProof w:val="0"/>
          <w:webHidden/>
          <w:lang w:val="en-US"/>
          <w:rPrChange w:id="98" w:author="Vermette, Stephane" w:date="2022-01-19T05:44:00Z">
            <w:rPr>
              <w:webHidden/>
            </w:rPr>
          </w:rPrChange>
        </w:rPr>
        <w:fldChar w:fldCharType="separate"/>
      </w:r>
      <w:r w:rsidR="00A56FEA" w:rsidRPr="00A52CD9">
        <w:rPr>
          <w:noProof w:val="0"/>
          <w:webHidden/>
          <w:lang w:val="en-US"/>
          <w:rPrChange w:id="99" w:author="Vermette, Stephane" w:date="2022-01-19T05:44:00Z">
            <w:rPr>
              <w:webHidden/>
            </w:rPr>
          </w:rPrChange>
        </w:rPr>
        <w:t>8</w:t>
      </w:r>
      <w:r w:rsidR="00A56FEA" w:rsidRPr="00A52CD9">
        <w:rPr>
          <w:noProof w:val="0"/>
          <w:webHidden/>
          <w:lang w:val="en-US"/>
          <w:rPrChange w:id="100" w:author="Vermette, Stephane" w:date="2022-01-19T05:44:00Z">
            <w:rPr>
              <w:webHidden/>
            </w:rPr>
          </w:rPrChange>
        </w:rPr>
        <w:fldChar w:fldCharType="end"/>
      </w:r>
      <w:r w:rsidRPr="00A52CD9">
        <w:rPr>
          <w:noProof w:val="0"/>
          <w:lang w:val="en-US"/>
          <w:rPrChange w:id="101" w:author="Vermette, Stephane" w:date="2022-01-19T05:44:00Z">
            <w:rPr/>
          </w:rPrChange>
        </w:rPr>
        <w:fldChar w:fldCharType="end"/>
      </w:r>
    </w:p>
    <w:p w14:paraId="79791F01" w14:textId="3644B149" w:rsidR="00A56FEA" w:rsidRPr="00A52CD9" w:rsidRDefault="00C423ED">
      <w:pPr>
        <w:pStyle w:val="TOC3"/>
        <w:rPr>
          <w:rFonts w:asciiTheme="minorHAnsi" w:eastAsiaTheme="minorEastAsia" w:hAnsiTheme="minorHAnsi" w:cstheme="minorBidi"/>
          <w:noProof w:val="0"/>
          <w:sz w:val="22"/>
          <w:szCs w:val="22"/>
          <w:rPrChange w:id="102" w:author="Vermette, Stephane" w:date="2022-01-19T05:44:00Z">
            <w:rPr>
              <w:rFonts w:asciiTheme="minorHAnsi" w:eastAsiaTheme="minorEastAsia" w:hAnsiTheme="minorHAnsi" w:cstheme="minorBidi"/>
              <w:sz w:val="22"/>
              <w:szCs w:val="22"/>
            </w:rPr>
          </w:rPrChange>
        </w:rPr>
      </w:pPr>
      <w:r w:rsidRPr="00A52CD9">
        <w:rPr>
          <w:noProof w:val="0"/>
          <w:rPrChange w:id="103" w:author="Vermette, Stephane" w:date="2022-01-19T05:44:00Z">
            <w:rPr/>
          </w:rPrChange>
        </w:rPr>
        <w:fldChar w:fldCharType="begin"/>
      </w:r>
      <w:r w:rsidRPr="00A52CD9">
        <w:rPr>
          <w:noProof w:val="0"/>
          <w:rPrChange w:id="104" w:author="Vermette, Stephane" w:date="2022-01-19T05:44:00Z">
            <w:rPr/>
          </w:rPrChange>
        </w:rPr>
        <w:instrText xml:space="preserve"> HYPERLINK \l "_Toc88474799" </w:instrText>
      </w:r>
      <w:r w:rsidRPr="00A52CD9">
        <w:rPr>
          <w:noProof w:val="0"/>
          <w:rPrChange w:id="105" w:author="Vermette, Stephane" w:date="2022-01-19T05:44:00Z">
            <w:rPr/>
          </w:rPrChange>
        </w:rPr>
        <w:fldChar w:fldCharType="separate"/>
      </w:r>
      <w:r w:rsidR="00A56FEA" w:rsidRPr="00A52CD9">
        <w:rPr>
          <w:rStyle w:val="Hyperlink"/>
          <w:noProof w:val="0"/>
          <w:rPrChange w:id="106" w:author="Vermette, Stephane" w:date="2022-01-19T05:44:00Z">
            <w:rPr>
              <w:rStyle w:val="Hyperlink"/>
            </w:rPr>
          </w:rPrChange>
        </w:rPr>
        <w:t>2.1</w:t>
      </w:r>
      <w:r w:rsidR="00A56FEA" w:rsidRPr="00A52CD9">
        <w:rPr>
          <w:rFonts w:asciiTheme="minorHAnsi" w:eastAsiaTheme="minorEastAsia" w:hAnsiTheme="minorHAnsi" w:cstheme="minorBidi"/>
          <w:noProof w:val="0"/>
          <w:sz w:val="22"/>
          <w:szCs w:val="22"/>
          <w:rPrChange w:id="10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08" w:author="Vermette, Stephane" w:date="2022-01-19T05:44:00Z">
            <w:rPr>
              <w:rStyle w:val="Hyperlink"/>
            </w:rPr>
          </w:rPrChange>
        </w:rPr>
        <w:t>Systems of Engagement Layer:</w:t>
      </w:r>
      <w:r w:rsidR="00A56FEA" w:rsidRPr="00A52CD9">
        <w:rPr>
          <w:noProof w:val="0"/>
          <w:webHidden/>
          <w:rPrChange w:id="109" w:author="Vermette, Stephane" w:date="2022-01-19T05:44:00Z">
            <w:rPr>
              <w:webHidden/>
            </w:rPr>
          </w:rPrChange>
        </w:rPr>
        <w:tab/>
      </w:r>
      <w:r w:rsidR="00A56FEA" w:rsidRPr="00A52CD9">
        <w:rPr>
          <w:noProof w:val="0"/>
          <w:webHidden/>
          <w:rPrChange w:id="110" w:author="Vermette, Stephane" w:date="2022-01-19T05:44:00Z">
            <w:rPr>
              <w:webHidden/>
            </w:rPr>
          </w:rPrChange>
        </w:rPr>
        <w:fldChar w:fldCharType="begin"/>
      </w:r>
      <w:r w:rsidR="00A56FEA" w:rsidRPr="00A52CD9">
        <w:rPr>
          <w:noProof w:val="0"/>
          <w:webHidden/>
          <w:rPrChange w:id="111" w:author="Vermette, Stephane" w:date="2022-01-19T05:44:00Z">
            <w:rPr>
              <w:webHidden/>
            </w:rPr>
          </w:rPrChange>
        </w:rPr>
        <w:instrText xml:space="preserve"> PAGEREF _Toc88474799 \h </w:instrText>
      </w:r>
      <w:r w:rsidR="00A56FEA" w:rsidRPr="00A52CD9">
        <w:rPr>
          <w:noProof w:val="0"/>
          <w:webHidden/>
          <w:rPrChange w:id="112" w:author="Vermette, Stephane" w:date="2022-01-19T05:44:00Z">
            <w:rPr>
              <w:webHidden/>
            </w:rPr>
          </w:rPrChange>
        </w:rPr>
      </w:r>
      <w:r w:rsidR="00A56FEA" w:rsidRPr="00A52CD9">
        <w:rPr>
          <w:noProof w:val="0"/>
          <w:webHidden/>
          <w:rPrChange w:id="113" w:author="Vermette, Stephane" w:date="2022-01-19T05:44:00Z">
            <w:rPr>
              <w:webHidden/>
            </w:rPr>
          </w:rPrChange>
        </w:rPr>
        <w:fldChar w:fldCharType="separate"/>
      </w:r>
      <w:r w:rsidR="00A56FEA" w:rsidRPr="00A52CD9">
        <w:rPr>
          <w:noProof w:val="0"/>
          <w:webHidden/>
          <w:rPrChange w:id="114" w:author="Vermette, Stephane" w:date="2022-01-19T05:44:00Z">
            <w:rPr>
              <w:webHidden/>
            </w:rPr>
          </w:rPrChange>
        </w:rPr>
        <w:t>9</w:t>
      </w:r>
      <w:r w:rsidR="00A56FEA" w:rsidRPr="00A52CD9">
        <w:rPr>
          <w:noProof w:val="0"/>
          <w:webHidden/>
          <w:rPrChange w:id="115" w:author="Vermette, Stephane" w:date="2022-01-19T05:44:00Z">
            <w:rPr>
              <w:webHidden/>
            </w:rPr>
          </w:rPrChange>
        </w:rPr>
        <w:fldChar w:fldCharType="end"/>
      </w:r>
      <w:r w:rsidRPr="00A52CD9">
        <w:rPr>
          <w:noProof w:val="0"/>
          <w:rPrChange w:id="116" w:author="Vermette, Stephane" w:date="2022-01-19T05:44:00Z">
            <w:rPr/>
          </w:rPrChange>
        </w:rPr>
        <w:fldChar w:fldCharType="end"/>
      </w:r>
    </w:p>
    <w:p w14:paraId="36A77029" w14:textId="7E0DF9E1" w:rsidR="00A56FEA" w:rsidRPr="00A52CD9" w:rsidRDefault="00C423ED">
      <w:pPr>
        <w:pStyle w:val="TOC3"/>
        <w:rPr>
          <w:rFonts w:asciiTheme="minorHAnsi" w:eastAsiaTheme="minorEastAsia" w:hAnsiTheme="minorHAnsi" w:cstheme="minorBidi"/>
          <w:noProof w:val="0"/>
          <w:sz w:val="22"/>
          <w:szCs w:val="22"/>
          <w:rPrChange w:id="117" w:author="Vermette, Stephane" w:date="2022-01-19T05:44:00Z">
            <w:rPr>
              <w:rFonts w:asciiTheme="minorHAnsi" w:eastAsiaTheme="minorEastAsia" w:hAnsiTheme="minorHAnsi" w:cstheme="minorBidi"/>
              <w:sz w:val="22"/>
              <w:szCs w:val="22"/>
            </w:rPr>
          </w:rPrChange>
        </w:rPr>
      </w:pPr>
      <w:r w:rsidRPr="00A52CD9">
        <w:rPr>
          <w:noProof w:val="0"/>
          <w:rPrChange w:id="118" w:author="Vermette, Stephane" w:date="2022-01-19T05:44:00Z">
            <w:rPr/>
          </w:rPrChange>
        </w:rPr>
        <w:fldChar w:fldCharType="begin"/>
      </w:r>
      <w:r w:rsidRPr="00A52CD9">
        <w:rPr>
          <w:noProof w:val="0"/>
          <w:rPrChange w:id="119" w:author="Vermette, Stephane" w:date="2022-01-19T05:44:00Z">
            <w:rPr/>
          </w:rPrChange>
        </w:rPr>
        <w:instrText xml:space="preserve"> HYPERLINK \l "_Toc88474800" </w:instrText>
      </w:r>
      <w:r w:rsidRPr="00A52CD9">
        <w:rPr>
          <w:noProof w:val="0"/>
          <w:rPrChange w:id="120" w:author="Vermette, Stephane" w:date="2022-01-19T05:44:00Z">
            <w:rPr/>
          </w:rPrChange>
        </w:rPr>
        <w:fldChar w:fldCharType="separate"/>
      </w:r>
      <w:r w:rsidR="00A56FEA" w:rsidRPr="00A52CD9">
        <w:rPr>
          <w:rStyle w:val="Hyperlink"/>
          <w:noProof w:val="0"/>
          <w:rPrChange w:id="121" w:author="Vermette, Stephane" w:date="2022-01-19T05:44:00Z">
            <w:rPr>
              <w:rStyle w:val="Hyperlink"/>
            </w:rPr>
          </w:rPrChange>
        </w:rPr>
        <w:t>2.2</w:t>
      </w:r>
      <w:r w:rsidR="00A56FEA" w:rsidRPr="00A52CD9">
        <w:rPr>
          <w:rFonts w:asciiTheme="minorHAnsi" w:eastAsiaTheme="minorEastAsia" w:hAnsiTheme="minorHAnsi" w:cstheme="minorBidi"/>
          <w:noProof w:val="0"/>
          <w:sz w:val="22"/>
          <w:szCs w:val="22"/>
          <w:rPrChange w:id="12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23" w:author="Vermette, Stephane" w:date="2022-01-19T05:44:00Z">
            <w:rPr>
              <w:rStyle w:val="Hyperlink"/>
            </w:rPr>
          </w:rPrChange>
        </w:rPr>
        <w:t>Orchestration Layer:</w:t>
      </w:r>
      <w:r w:rsidR="00A56FEA" w:rsidRPr="00A52CD9">
        <w:rPr>
          <w:noProof w:val="0"/>
          <w:webHidden/>
          <w:rPrChange w:id="124" w:author="Vermette, Stephane" w:date="2022-01-19T05:44:00Z">
            <w:rPr>
              <w:webHidden/>
            </w:rPr>
          </w:rPrChange>
        </w:rPr>
        <w:tab/>
      </w:r>
      <w:r w:rsidR="00A56FEA" w:rsidRPr="00A52CD9">
        <w:rPr>
          <w:noProof w:val="0"/>
          <w:webHidden/>
          <w:rPrChange w:id="125" w:author="Vermette, Stephane" w:date="2022-01-19T05:44:00Z">
            <w:rPr>
              <w:webHidden/>
            </w:rPr>
          </w:rPrChange>
        </w:rPr>
        <w:fldChar w:fldCharType="begin"/>
      </w:r>
      <w:r w:rsidR="00A56FEA" w:rsidRPr="00A52CD9">
        <w:rPr>
          <w:noProof w:val="0"/>
          <w:webHidden/>
          <w:rPrChange w:id="126" w:author="Vermette, Stephane" w:date="2022-01-19T05:44:00Z">
            <w:rPr>
              <w:webHidden/>
            </w:rPr>
          </w:rPrChange>
        </w:rPr>
        <w:instrText xml:space="preserve"> PAGEREF _Toc88474800 \h </w:instrText>
      </w:r>
      <w:r w:rsidR="00A56FEA" w:rsidRPr="00A52CD9">
        <w:rPr>
          <w:noProof w:val="0"/>
          <w:webHidden/>
          <w:rPrChange w:id="127" w:author="Vermette, Stephane" w:date="2022-01-19T05:44:00Z">
            <w:rPr>
              <w:webHidden/>
            </w:rPr>
          </w:rPrChange>
        </w:rPr>
      </w:r>
      <w:r w:rsidR="00A56FEA" w:rsidRPr="00A52CD9">
        <w:rPr>
          <w:noProof w:val="0"/>
          <w:webHidden/>
          <w:rPrChange w:id="128" w:author="Vermette, Stephane" w:date="2022-01-19T05:44:00Z">
            <w:rPr>
              <w:webHidden/>
            </w:rPr>
          </w:rPrChange>
        </w:rPr>
        <w:fldChar w:fldCharType="separate"/>
      </w:r>
      <w:r w:rsidR="00A56FEA" w:rsidRPr="00A52CD9">
        <w:rPr>
          <w:noProof w:val="0"/>
          <w:webHidden/>
          <w:rPrChange w:id="129" w:author="Vermette, Stephane" w:date="2022-01-19T05:44:00Z">
            <w:rPr>
              <w:webHidden/>
            </w:rPr>
          </w:rPrChange>
        </w:rPr>
        <w:t>10</w:t>
      </w:r>
      <w:r w:rsidR="00A56FEA" w:rsidRPr="00A52CD9">
        <w:rPr>
          <w:noProof w:val="0"/>
          <w:webHidden/>
          <w:rPrChange w:id="130" w:author="Vermette, Stephane" w:date="2022-01-19T05:44:00Z">
            <w:rPr>
              <w:webHidden/>
            </w:rPr>
          </w:rPrChange>
        </w:rPr>
        <w:fldChar w:fldCharType="end"/>
      </w:r>
      <w:r w:rsidRPr="00A52CD9">
        <w:rPr>
          <w:noProof w:val="0"/>
          <w:rPrChange w:id="131" w:author="Vermette, Stephane" w:date="2022-01-19T05:44:00Z">
            <w:rPr/>
          </w:rPrChange>
        </w:rPr>
        <w:fldChar w:fldCharType="end"/>
      </w:r>
    </w:p>
    <w:p w14:paraId="5086A60B" w14:textId="02D30ECC" w:rsidR="00A56FEA" w:rsidRPr="00A52CD9" w:rsidRDefault="00C423ED">
      <w:pPr>
        <w:pStyle w:val="TOC3"/>
        <w:rPr>
          <w:rFonts w:asciiTheme="minorHAnsi" w:eastAsiaTheme="minorEastAsia" w:hAnsiTheme="minorHAnsi" w:cstheme="minorBidi"/>
          <w:noProof w:val="0"/>
          <w:sz w:val="22"/>
          <w:szCs w:val="22"/>
          <w:rPrChange w:id="132" w:author="Vermette, Stephane" w:date="2022-01-19T05:44:00Z">
            <w:rPr>
              <w:rFonts w:asciiTheme="minorHAnsi" w:eastAsiaTheme="minorEastAsia" w:hAnsiTheme="minorHAnsi" w:cstheme="minorBidi"/>
              <w:sz w:val="22"/>
              <w:szCs w:val="22"/>
            </w:rPr>
          </w:rPrChange>
        </w:rPr>
      </w:pPr>
      <w:r w:rsidRPr="00A52CD9">
        <w:rPr>
          <w:noProof w:val="0"/>
          <w:rPrChange w:id="133" w:author="Vermette, Stephane" w:date="2022-01-19T05:44:00Z">
            <w:rPr/>
          </w:rPrChange>
        </w:rPr>
        <w:fldChar w:fldCharType="begin"/>
      </w:r>
      <w:r w:rsidRPr="00A52CD9">
        <w:rPr>
          <w:noProof w:val="0"/>
          <w:rPrChange w:id="134" w:author="Vermette, Stephane" w:date="2022-01-19T05:44:00Z">
            <w:rPr/>
          </w:rPrChange>
        </w:rPr>
        <w:instrText xml:space="preserve"> HYPERLINK \l "_Toc88474801" </w:instrText>
      </w:r>
      <w:r w:rsidRPr="00A52CD9">
        <w:rPr>
          <w:noProof w:val="0"/>
          <w:rPrChange w:id="135" w:author="Vermette, Stephane" w:date="2022-01-19T05:44:00Z">
            <w:rPr/>
          </w:rPrChange>
        </w:rPr>
        <w:fldChar w:fldCharType="separate"/>
      </w:r>
      <w:r w:rsidR="00A56FEA" w:rsidRPr="00A52CD9">
        <w:rPr>
          <w:rStyle w:val="Hyperlink"/>
          <w:noProof w:val="0"/>
          <w:rPrChange w:id="136" w:author="Vermette, Stephane" w:date="2022-01-19T05:44:00Z">
            <w:rPr>
              <w:rStyle w:val="Hyperlink"/>
            </w:rPr>
          </w:rPrChange>
        </w:rPr>
        <w:t>2.3</w:t>
      </w:r>
      <w:r w:rsidR="00A56FEA" w:rsidRPr="00A52CD9">
        <w:rPr>
          <w:rFonts w:asciiTheme="minorHAnsi" w:eastAsiaTheme="minorEastAsia" w:hAnsiTheme="minorHAnsi" w:cstheme="minorBidi"/>
          <w:noProof w:val="0"/>
          <w:sz w:val="22"/>
          <w:szCs w:val="22"/>
          <w:rPrChange w:id="13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38" w:author="Vermette, Stephane" w:date="2022-01-19T05:44:00Z">
            <w:rPr>
              <w:rStyle w:val="Hyperlink"/>
            </w:rPr>
          </w:rPrChange>
        </w:rPr>
        <w:t>Systems of Record Layer:</w:t>
      </w:r>
      <w:r w:rsidR="00A56FEA" w:rsidRPr="00A52CD9">
        <w:rPr>
          <w:noProof w:val="0"/>
          <w:webHidden/>
          <w:rPrChange w:id="139" w:author="Vermette, Stephane" w:date="2022-01-19T05:44:00Z">
            <w:rPr>
              <w:webHidden/>
            </w:rPr>
          </w:rPrChange>
        </w:rPr>
        <w:tab/>
      </w:r>
      <w:r w:rsidR="00A56FEA" w:rsidRPr="00A52CD9">
        <w:rPr>
          <w:noProof w:val="0"/>
          <w:webHidden/>
          <w:rPrChange w:id="140" w:author="Vermette, Stephane" w:date="2022-01-19T05:44:00Z">
            <w:rPr>
              <w:webHidden/>
            </w:rPr>
          </w:rPrChange>
        </w:rPr>
        <w:fldChar w:fldCharType="begin"/>
      </w:r>
      <w:r w:rsidR="00A56FEA" w:rsidRPr="00A52CD9">
        <w:rPr>
          <w:noProof w:val="0"/>
          <w:webHidden/>
          <w:rPrChange w:id="141" w:author="Vermette, Stephane" w:date="2022-01-19T05:44:00Z">
            <w:rPr>
              <w:webHidden/>
            </w:rPr>
          </w:rPrChange>
        </w:rPr>
        <w:instrText xml:space="preserve"> PAGEREF _Toc88474801 \h </w:instrText>
      </w:r>
      <w:r w:rsidR="00A56FEA" w:rsidRPr="00A52CD9">
        <w:rPr>
          <w:noProof w:val="0"/>
          <w:webHidden/>
          <w:rPrChange w:id="142" w:author="Vermette, Stephane" w:date="2022-01-19T05:44:00Z">
            <w:rPr>
              <w:webHidden/>
            </w:rPr>
          </w:rPrChange>
        </w:rPr>
      </w:r>
      <w:r w:rsidR="00A56FEA" w:rsidRPr="00A52CD9">
        <w:rPr>
          <w:noProof w:val="0"/>
          <w:webHidden/>
          <w:rPrChange w:id="143" w:author="Vermette, Stephane" w:date="2022-01-19T05:44:00Z">
            <w:rPr>
              <w:webHidden/>
            </w:rPr>
          </w:rPrChange>
        </w:rPr>
        <w:fldChar w:fldCharType="separate"/>
      </w:r>
      <w:r w:rsidR="00A56FEA" w:rsidRPr="00A52CD9">
        <w:rPr>
          <w:noProof w:val="0"/>
          <w:webHidden/>
          <w:rPrChange w:id="144" w:author="Vermette, Stephane" w:date="2022-01-19T05:44:00Z">
            <w:rPr>
              <w:webHidden/>
            </w:rPr>
          </w:rPrChange>
        </w:rPr>
        <w:t>10</w:t>
      </w:r>
      <w:r w:rsidR="00A56FEA" w:rsidRPr="00A52CD9">
        <w:rPr>
          <w:noProof w:val="0"/>
          <w:webHidden/>
          <w:rPrChange w:id="145" w:author="Vermette, Stephane" w:date="2022-01-19T05:44:00Z">
            <w:rPr>
              <w:webHidden/>
            </w:rPr>
          </w:rPrChange>
        </w:rPr>
        <w:fldChar w:fldCharType="end"/>
      </w:r>
      <w:r w:rsidRPr="00A52CD9">
        <w:rPr>
          <w:noProof w:val="0"/>
          <w:rPrChange w:id="146" w:author="Vermette, Stephane" w:date="2022-01-19T05:44:00Z">
            <w:rPr/>
          </w:rPrChange>
        </w:rPr>
        <w:fldChar w:fldCharType="end"/>
      </w:r>
    </w:p>
    <w:p w14:paraId="589CC2F8" w14:textId="21DA2925" w:rsidR="00A56FEA" w:rsidRPr="00A52CD9" w:rsidRDefault="00C423ED">
      <w:pPr>
        <w:pStyle w:val="TOC3"/>
        <w:rPr>
          <w:rFonts w:asciiTheme="minorHAnsi" w:eastAsiaTheme="minorEastAsia" w:hAnsiTheme="minorHAnsi" w:cstheme="minorBidi"/>
          <w:noProof w:val="0"/>
          <w:sz w:val="22"/>
          <w:szCs w:val="22"/>
          <w:rPrChange w:id="147" w:author="Vermette, Stephane" w:date="2022-01-19T05:44:00Z">
            <w:rPr>
              <w:rFonts w:asciiTheme="minorHAnsi" w:eastAsiaTheme="minorEastAsia" w:hAnsiTheme="minorHAnsi" w:cstheme="minorBidi"/>
              <w:sz w:val="22"/>
              <w:szCs w:val="22"/>
            </w:rPr>
          </w:rPrChange>
        </w:rPr>
      </w:pPr>
      <w:r w:rsidRPr="00A52CD9">
        <w:rPr>
          <w:noProof w:val="0"/>
          <w:rPrChange w:id="148" w:author="Vermette, Stephane" w:date="2022-01-19T05:44:00Z">
            <w:rPr/>
          </w:rPrChange>
        </w:rPr>
        <w:fldChar w:fldCharType="begin"/>
      </w:r>
      <w:r w:rsidRPr="00A52CD9">
        <w:rPr>
          <w:noProof w:val="0"/>
          <w:rPrChange w:id="149" w:author="Vermette, Stephane" w:date="2022-01-19T05:44:00Z">
            <w:rPr/>
          </w:rPrChange>
        </w:rPr>
        <w:instrText xml:space="preserve"> HYPERLINK \l "_Toc88474802" </w:instrText>
      </w:r>
      <w:r w:rsidRPr="00A52CD9">
        <w:rPr>
          <w:noProof w:val="0"/>
          <w:rPrChange w:id="150" w:author="Vermette, Stephane" w:date="2022-01-19T05:44:00Z">
            <w:rPr/>
          </w:rPrChange>
        </w:rPr>
        <w:fldChar w:fldCharType="separate"/>
      </w:r>
      <w:r w:rsidR="00A56FEA" w:rsidRPr="00A52CD9">
        <w:rPr>
          <w:rStyle w:val="Hyperlink"/>
          <w:noProof w:val="0"/>
          <w:rPrChange w:id="151" w:author="Vermette, Stephane" w:date="2022-01-19T05:44:00Z">
            <w:rPr>
              <w:rStyle w:val="Hyperlink"/>
            </w:rPr>
          </w:rPrChange>
        </w:rPr>
        <w:t>2.4</w:t>
      </w:r>
      <w:r w:rsidR="00A56FEA" w:rsidRPr="00A52CD9">
        <w:rPr>
          <w:rFonts w:asciiTheme="minorHAnsi" w:eastAsiaTheme="minorEastAsia" w:hAnsiTheme="minorHAnsi" w:cstheme="minorBidi"/>
          <w:noProof w:val="0"/>
          <w:sz w:val="22"/>
          <w:szCs w:val="22"/>
          <w:rPrChange w:id="15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53" w:author="Vermette, Stephane" w:date="2022-01-19T05:44:00Z">
            <w:rPr>
              <w:rStyle w:val="Hyperlink"/>
            </w:rPr>
          </w:rPrChange>
        </w:rPr>
        <w:t>3</w:t>
      </w:r>
      <w:r w:rsidR="00A56FEA" w:rsidRPr="00A52CD9">
        <w:rPr>
          <w:rStyle w:val="Hyperlink"/>
          <w:noProof w:val="0"/>
          <w:vertAlign w:val="superscript"/>
          <w:rPrChange w:id="154" w:author="Vermette, Stephane" w:date="2022-01-19T05:44:00Z">
            <w:rPr>
              <w:rStyle w:val="Hyperlink"/>
              <w:vertAlign w:val="superscript"/>
            </w:rPr>
          </w:rPrChange>
        </w:rPr>
        <w:t>rd</w:t>
      </w:r>
      <w:r w:rsidR="00A56FEA" w:rsidRPr="00A52CD9">
        <w:rPr>
          <w:rStyle w:val="Hyperlink"/>
          <w:noProof w:val="0"/>
          <w:rPrChange w:id="155" w:author="Vermette, Stephane" w:date="2022-01-19T05:44:00Z">
            <w:rPr>
              <w:rStyle w:val="Hyperlink"/>
            </w:rPr>
          </w:rPrChange>
        </w:rPr>
        <w:t xml:space="preserve"> Party Integrations Layer:</w:t>
      </w:r>
      <w:r w:rsidR="00A56FEA" w:rsidRPr="00A52CD9">
        <w:rPr>
          <w:noProof w:val="0"/>
          <w:webHidden/>
          <w:rPrChange w:id="156" w:author="Vermette, Stephane" w:date="2022-01-19T05:44:00Z">
            <w:rPr>
              <w:webHidden/>
            </w:rPr>
          </w:rPrChange>
        </w:rPr>
        <w:tab/>
      </w:r>
      <w:r w:rsidR="00A56FEA" w:rsidRPr="00A52CD9">
        <w:rPr>
          <w:noProof w:val="0"/>
          <w:webHidden/>
          <w:rPrChange w:id="157" w:author="Vermette, Stephane" w:date="2022-01-19T05:44:00Z">
            <w:rPr>
              <w:webHidden/>
            </w:rPr>
          </w:rPrChange>
        </w:rPr>
        <w:fldChar w:fldCharType="begin"/>
      </w:r>
      <w:r w:rsidR="00A56FEA" w:rsidRPr="00A52CD9">
        <w:rPr>
          <w:noProof w:val="0"/>
          <w:webHidden/>
          <w:rPrChange w:id="158" w:author="Vermette, Stephane" w:date="2022-01-19T05:44:00Z">
            <w:rPr>
              <w:webHidden/>
            </w:rPr>
          </w:rPrChange>
        </w:rPr>
        <w:instrText xml:space="preserve"> PAGEREF _Toc88474802 \h </w:instrText>
      </w:r>
      <w:r w:rsidR="00A56FEA" w:rsidRPr="00A52CD9">
        <w:rPr>
          <w:noProof w:val="0"/>
          <w:webHidden/>
          <w:rPrChange w:id="159" w:author="Vermette, Stephane" w:date="2022-01-19T05:44:00Z">
            <w:rPr>
              <w:webHidden/>
            </w:rPr>
          </w:rPrChange>
        </w:rPr>
      </w:r>
      <w:r w:rsidR="00A56FEA" w:rsidRPr="00A52CD9">
        <w:rPr>
          <w:noProof w:val="0"/>
          <w:webHidden/>
          <w:rPrChange w:id="160" w:author="Vermette, Stephane" w:date="2022-01-19T05:44:00Z">
            <w:rPr>
              <w:webHidden/>
            </w:rPr>
          </w:rPrChange>
        </w:rPr>
        <w:fldChar w:fldCharType="separate"/>
      </w:r>
      <w:r w:rsidR="00A56FEA" w:rsidRPr="00A52CD9">
        <w:rPr>
          <w:noProof w:val="0"/>
          <w:webHidden/>
          <w:rPrChange w:id="161" w:author="Vermette, Stephane" w:date="2022-01-19T05:44:00Z">
            <w:rPr>
              <w:webHidden/>
            </w:rPr>
          </w:rPrChange>
        </w:rPr>
        <w:t>12</w:t>
      </w:r>
      <w:r w:rsidR="00A56FEA" w:rsidRPr="00A52CD9">
        <w:rPr>
          <w:noProof w:val="0"/>
          <w:webHidden/>
          <w:rPrChange w:id="162" w:author="Vermette, Stephane" w:date="2022-01-19T05:44:00Z">
            <w:rPr>
              <w:webHidden/>
            </w:rPr>
          </w:rPrChange>
        </w:rPr>
        <w:fldChar w:fldCharType="end"/>
      </w:r>
      <w:r w:rsidRPr="00A52CD9">
        <w:rPr>
          <w:noProof w:val="0"/>
          <w:rPrChange w:id="163" w:author="Vermette, Stephane" w:date="2022-01-19T05:44:00Z">
            <w:rPr/>
          </w:rPrChange>
        </w:rPr>
        <w:fldChar w:fldCharType="end"/>
      </w:r>
    </w:p>
    <w:p w14:paraId="10F08F2B" w14:textId="7BB7F335" w:rsidR="00A56FEA" w:rsidRPr="00A52CD9" w:rsidRDefault="00C423ED">
      <w:pPr>
        <w:pStyle w:val="TOC3"/>
        <w:rPr>
          <w:rFonts w:asciiTheme="minorHAnsi" w:eastAsiaTheme="minorEastAsia" w:hAnsiTheme="minorHAnsi" w:cstheme="minorBidi"/>
          <w:noProof w:val="0"/>
          <w:sz w:val="22"/>
          <w:szCs w:val="22"/>
          <w:rPrChange w:id="164" w:author="Vermette, Stephane" w:date="2022-01-19T05:44:00Z">
            <w:rPr>
              <w:rFonts w:asciiTheme="minorHAnsi" w:eastAsiaTheme="minorEastAsia" w:hAnsiTheme="minorHAnsi" w:cstheme="minorBidi"/>
              <w:sz w:val="22"/>
              <w:szCs w:val="22"/>
            </w:rPr>
          </w:rPrChange>
        </w:rPr>
      </w:pPr>
      <w:r w:rsidRPr="00A52CD9">
        <w:rPr>
          <w:noProof w:val="0"/>
          <w:rPrChange w:id="165" w:author="Vermette, Stephane" w:date="2022-01-19T05:44:00Z">
            <w:rPr/>
          </w:rPrChange>
        </w:rPr>
        <w:fldChar w:fldCharType="begin"/>
      </w:r>
      <w:r w:rsidRPr="00A52CD9">
        <w:rPr>
          <w:noProof w:val="0"/>
          <w:rPrChange w:id="166" w:author="Vermette, Stephane" w:date="2022-01-19T05:44:00Z">
            <w:rPr/>
          </w:rPrChange>
        </w:rPr>
        <w:instrText xml:space="preserve"> HYPERLINK \l "_Toc88474803" </w:instrText>
      </w:r>
      <w:r w:rsidRPr="00A52CD9">
        <w:rPr>
          <w:noProof w:val="0"/>
          <w:rPrChange w:id="167" w:author="Vermette, Stephane" w:date="2022-01-19T05:44:00Z">
            <w:rPr/>
          </w:rPrChange>
        </w:rPr>
        <w:fldChar w:fldCharType="separate"/>
      </w:r>
      <w:r w:rsidR="00A56FEA" w:rsidRPr="00A52CD9">
        <w:rPr>
          <w:rStyle w:val="Hyperlink"/>
          <w:noProof w:val="0"/>
          <w:rPrChange w:id="168" w:author="Vermette, Stephane" w:date="2022-01-19T05:44:00Z">
            <w:rPr>
              <w:rStyle w:val="Hyperlink"/>
            </w:rPr>
          </w:rPrChange>
        </w:rPr>
        <w:t>2.5</w:t>
      </w:r>
      <w:r w:rsidR="00A56FEA" w:rsidRPr="00A52CD9">
        <w:rPr>
          <w:rFonts w:asciiTheme="minorHAnsi" w:eastAsiaTheme="minorEastAsia" w:hAnsiTheme="minorHAnsi" w:cstheme="minorBidi"/>
          <w:noProof w:val="0"/>
          <w:sz w:val="22"/>
          <w:szCs w:val="22"/>
          <w:rPrChange w:id="169"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70" w:author="Vermette, Stephane" w:date="2022-01-19T05:44:00Z">
            <w:rPr>
              <w:rStyle w:val="Hyperlink"/>
            </w:rPr>
          </w:rPrChange>
        </w:rPr>
        <w:t>Integration and Workflow (all UPtime):</w:t>
      </w:r>
      <w:r w:rsidR="00A56FEA" w:rsidRPr="00A52CD9">
        <w:rPr>
          <w:noProof w:val="0"/>
          <w:webHidden/>
          <w:rPrChange w:id="171" w:author="Vermette, Stephane" w:date="2022-01-19T05:44:00Z">
            <w:rPr>
              <w:webHidden/>
            </w:rPr>
          </w:rPrChange>
        </w:rPr>
        <w:tab/>
      </w:r>
      <w:r w:rsidR="00A56FEA" w:rsidRPr="00A52CD9">
        <w:rPr>
          <w:noProof w:val="0"/>
          <w:webHidden/>
          <w:rPrChange w:id="172" w:author="Vermette, Stephane" w:date="2022-01-19T05:44:00Z">
            <w:rPr>
              <w:webHidden/>
            </w:rPr>
          </w:rPrChange>
        </w:rPr>
        <w:fldChar w:fldCharType="begin"/>
      </w:r>
      <w:r w:rsidR="00A56FEA" w:rsidRPr="00A52CD9">
        <w:rPr>
          <w:noProof w:val="0"/>
          <w:webHidden/>
          <w:rPrChange w:id="173" w:author="Vermette, Stephane" w:date="2022-01-19T05:44:00Z">
            <w:rPr>
              <w:webHidden/>
            </w:rPr>
          </w:rPrChange>
        </w:rPr>
        <w:instrText xml:space="preserve"> PAGEREF _Toc88474803 \h </w:instrText>
      </w:r>
      <w:r w:rsidR="00A56FEA" w:rsidRPr="00A52CD9">
        <w:rPr>
          <w:noProof w:val="0"/>
          <w:webHidden/>
          <w:rPrChange w:id="174" w:author="Vermette, Stephane" w:date="2022-01-19T05:44:00Z">
            <w:rPr>
              <w:webHidden/>
            </w:rPr>
          </w:rPrChange>
        </w:rPr>
      </w:r>
      <w:r w:rsidR="00A56FEA" w:rsidRPr="00A52CD9">
        <w:rPr>
          <w:noProof w:val="0"/>
          <w:webHidden/>
          <w:rPrChange w:id="175" w:author="Vermette, Stephane" w:date="2022-01-19T05:44:00Z">
            <w:rPr>
              <w:webHidden/>
            </w:rPr>
          </w:rPrChange>
        </w:rPr>
        <w:fldChar w:fldCharType="separate"/>
      </w:r>
      <w:r w:rsidR="00A56FEA" w:rsidRPr="00A52CD9">
        <w:rPr>
          <w:noProof w:val="0"/>
          <w:webHidden/>
          <w:rPrChange w:id="176" w:author="Vermette, Stephane" w:date="2022-01-19T05:44:00Z">
            <w:rPr>
              <w:webHidden/>
            </w:rPr>
          </w:rPrChange>
        </w:rPr>
        <w:t>12</w:t>
      </w:r>
      <w:r w:rsidR="00A56FEA" w:rsidRPr="00A52CD9">
        <w:rPr>
          <w:noProof w:val="0"/>
          <w:webHidden/>
          <w:rPrChange w:id="177" w:author="Vermette, Stephane" w:date="2022-01-19T05:44:00Z">
            <w:rPr>
              <w:webHidden/>
            </w:rPr>
          </w:rPrChange>
        </w:rPr>
        <w:fldChar w:fldCharType="end"/>
      </w:r>
      <w:r w:rsidRPr="00A52CD9">
        <w:rPr>
          <w:noProof w:val="0"/>
          <w:rPrChange w:id="178" w:author="Vermette, Stephane" w:date="2022-01-19T05:44:00Z">
            <w:rPr/>
          </w:rPrChange>
        </w:rPr>
        <w:fldChar w:fldCharType="end"/>
      </w:r>
    </w:p>
    <w:p w14:paraId="77B12DBF" w14:textId="574EFE18" w:rsidR="00A56FEA" w:rsidRPr="00A52CD9" w:rsidRDefault="00C423ED">
      <w:pPr>
        <w:pStyle w:val="TOC3"/>
        <w:rPr>
          <w:rFonts w:asciiTheme="minorHAnsi" w:eastAsiaTheme="minorEastAsia" w:hAnsiTheme="minorHAnsi" w:cstheme="minorBidi"/>
          <w:noProof w:val="0"/>
          <w:sz w:val="22"/>
          <w:szCs w:val="22"/>
          <w:rPrChange w:id="179" w:author="Vermette, Stephane" w:date="2022-01-19T05:44:00Z">
            <w:rPr>
              <w:rFonts w:asciiTheme="minorHAnsi" w:eastAsiaTheme="minorEastAsia" w:hAnsiTheme="minorHAnsi" w:cstheme="minorBidi"/>
              <w:sz w:val="22"/>
              <w:szCs w:val="22"/>
            </w:rPr>
          </w:rPrChange>
        </w:rPr>
      </w:pPr>
      <w:r w:rsidRPr="00A52CD9">
        <w:rPr>
          <w:noProof w:val="0"/>
          <w:rPrChange w:id="180" w:author="Vermette, Stephane" w:date="2022-01-19T05:44:00Z">
            <w:rPr/>
          </w:rPrChange>
        </w:rPr>
        <w:fldChar w:fldCharType="begin"/>
      </w:r>
      <w:r w:rsidRPr="00A52CD9">
        <w:rPr>
          <w:noProof w:val="0"/>
          <w:rPrChange w:id="181" w:author="Vermette, Stephane" w:date="2022-01-19T05:44:00Z">
            <w:rPr/>
          </w:rPrChange>
        </w:rPr>
        <w:instrText xml:space="preserve"> HYPERLINK \l "_Toc88474804" </w:instrText>
      </w:r>
      <w:r w:rsidRPr="00A52CD9">
        <w:rPr>
          <w:noProof w:val="0"/>
          <w:rPrChange w:id="182" w:author="Vermette, Stephane" w:date="2022-01-19T05:44:00Z">
            <w:rPr/>
          </w:rPrChange>
        </w:rPr>
        <w:fldChar w:fldCharType="separate"/>
      </w:r>
      <w:r w:rsidR="00A56FEA" w:rsidRPr="00A52CD9">
        <w:rPr>
          <w:rStyle w:val="Hyperlink"/>
          <w:noProof w:val="0"/>
          <w:rPrChange w:id="183" w:author="Vermette, Stephane" w:date="2022-01-19T05:44:00Z">
            <w:rPr>
              <w:rStyle w:val="Hyperlink"/>
            </w:rPr>
          </w:rPrChange>
        </w:rPr>
        <w:t>2.6</w:t>
      </w:r>
      <w:r w:rsidR="00A56FEA" w:rsidRPr="00A52CD9">
        <w:rPr>
          <w:rFonts w:asciiTheme="minorHAnsi" w:eastAsiaTheme="minorEastAsia" w:hAnsiTheme="minorHAnsi" w:cstheme="minorBidi"/>
          <w:noProof w:val="0"/>
          <w:sz w:val="22"/>
          <w:szCs w:val="22"/>
          <w:rPrChange w:id="184"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185" w:author="Vermette, Stephane" w:date="2022-01-19T05:44:00Z">
            <w:rPr>
              <w:rStyle w:val="Hyperlink"/>
            </w:rPr>
          </w:rPrChange>
        </w:rPr>
        <w:t>Analytics and Automation (all UPtime):</w:t>
      </w:r>
      <w:r w:rsidR="00A56FEA" w:rsidRPr="00A52CD9">
        <w:rPr>
          <w:noProof w:val="0"/>
          <w:webHidden/>
          <w:rPrChange w:id="186" w:author="Vermette, Stephane" w:date="2022-01-19T05:44:00Z">
            <w:rPr>
              <w:webHidden/>
            </w:rPr>
          </w:rPrChange>
        </w:rPr>
        <w:tab/>
      </w:r>
      <w:r w:rsidR="00A56FEA" w:rsidRPr="00A52CD9">
        <w:rPr>
          <w:noProof w:val="0"/>
          <w:webHidden/>
          <w:rPrChange w:id="187" w:author="Vermette, Stephane" w:date="2022-01-19T05:44:00Z">
            <w:rPr>
              <w:webHidden/>
            </w:rPr>
          </w:rPrChange>
        </w:rPr>
        <w:fldChar w:fldCharType="begin"/>
      </w:r>
      <w:r w:rsidR="00A56FEA" w:rsidRPr="00A52CD9">
        <w:rPr>
          <w:noProof w:val="0"/>
          <w:webHidden/>
          <w:rPrChange w:id="188" w:author="Vermette, Stephane" w:date="2022-01-19T05:44:00Z">
            <w:rPr>
              <w:webHidden/>
            </w:rPr>
          </w:rPrChange>
        </w:rPr>
        <w:instrText xml:space="preserve"> PAGEREF _Toc88474804 \h </w:instrText>
      </w:r>
      <w:r w:rsidR="00A56FEA" w:rsidRPr="00A52CD9">
        <w:rPr>
          <w:noProof w:val="0"/>
          <w:webHidden/>
          <w:rPrChange w:id="189" w:author="Vermette, Stephane" w:date="2022-01-19T05:44:00Z">
            <w:rPr>
              <w:webHidden/>
            </w:rPr>
          </w:rPrChange>
        </w:rPr>
      </w:r>
      <w:r w:rsidR="00A56FEA" w:rsidRPr="00A52CD9">
        <w:rPr>
          <w:noProof w:val="0"/>
          <w:webHidden/>
          <w:rPrChange w:id="190" w:author="Vermette, Stephane" w:date="2022-01-19T05:44:00Z">
            <w:rPr>
              <w:webHidden/>
            </w:rPr>
          </w:rPrChange>
        </w:rPr>
        <w:fldChar w:fldCharType="separate"/>
      </w:r>
      <w:r w:rsidR="00A56FEA" w:rsidRPr="00A52CD9">
        <w:rPr>
          <w:noProof w:val="0"/>
          <w:webHidden/>
          <w:rPrChange w:id="191" w:author="Vermette, Stephane" w:date="2022-01-19T05:44:00Z">
            <w:rPr>
              <w:webHidden/>
            </w:rPr>
          </w:rPrChange>
        </w:rPr>
        <w:t>13</w:t>
      </w:r>
      <w:r w:rsidR="00A56FEA" w:rsidRPr="00A52CD9">
        <w:rPr>
          <w:noProof w:val="0"/>
          <w:webHidden/>
          <w:rPrChange w:id="192" w:author="Vermette, Stephane" w:date="2022-01-19T05:44:00Z">
            <w:rPr>
              <w:webHidden/>
            </w:rPr>
          </w:rPrChange>
        </w:rPr>
        <w:fldChar w:fldCharType="end"/>
      </w:r>
      <w:r w:rsidRPr="00A52CD9">
        <w:rPr>
          <w:noProof w:val="0"/>
          <w:rPrChange w:id="193" w:author="Vermette, Stephane" w:date="2022-01-19T05:44:00Z">
            <w:rPr/>
          </w:rPrChange>
        </w:rPr>
        <w:fldChar w:fldCharType="end"/>
      </w:r>
    </w:p>
    <w:p w14:paraId="63350360" w14:textId="3E8F3303" w:rsidR="00A56FEA" w:rsidRPr="00A52CD9" w:rsidRDefault="00C423ED">
      <w:pPr>
        <w:pStyle w:val="TOC2"/>
        <w:rPr>
          <w:rFonts w:asciiTheme="minorHAnsi" w:hAnsiTheme="minorHAnsi"/>
          <w:noProof w:val="0"/>
          <w:sz w:val="22"/>
          <w:lang w:val="en-US" w:eastAsia="en-US"/>
          <w:rPrChange w:id="194" w:author="Vermette, Stephane" w:date="2022-01-19T05:44:00Z">
            <w:rPr>
              <w:rFonts w:asciiTheme="minorHAnsi" w:hAnsiTheme="minorHAnsi"/>
              <w:sz w:val="22"/>
              <w:lang w:val="en-US" w:eastAsia="en-US"/>
            </w:rPr>
          </w:rPrChange>
        </w:rPr>
      </w:pPr>
      <w:r w:rsidRPr="00A52CD9">
        <w:rPr>
          <w:noProof w:val="0"/>
          <w:lang w:val="en-US"/>
          <w:rPrChange w:id="195" w:author="Vermette, Stephane" w:date="2022-01-19T05:44:00Z">
            <w:rPr/>
          </w:rPrChange>
        </w:rPr>
        <w:fldChar w:fldCharType="begin"/>
      </w:r>
      <w:r w:rsidRPr="00A52CD9">
        <w:rPr>
          <w:noProof w:val="0"/>
          <w:lang w:val="en-US"/>
          <w:rPrChange w:id="196" w:author="Vermette, Stephane" w:date="2022-01-19T05:44:00Z">
            <w:rPr/>
          </w:rPrChange>
        </w:rPr>
        <w:instrText xml:space="preserve"> HYPERLINK \l "_Toc88474805" </w:instrText>
      </w:r>
      <w:r w:rsidRPr="00A52CD9">
        <w:rPr>
          <w:noProof w:val="0"/>
          <w:lang w:val="en-US"/>
          <w:rPrChange w:id="197" w:author="Vermette, Stephane" w:date="2022-01-19T05:44:00Z">
            <w:rPr/>
          </w:rPrChange>
        </w:rPr>
        <w:fldChar w:fldCharType="separate"/>
      </w:r>
      <w:r w:rsidR="00A56FEA" w:rsidRPr="00A52CD9">
        <w:rPr>
          <w:rStyle w:val="Hyperlink"/>
          <w:noProof w:val="0"/>
          <w:lang w:val="en-US"/>
          <w:rPrChange w:id="198" w:author="Vermette, Stephane" w:date="2022-01-19T05:44:00Z">
            <w:rPr>
              <w:rStyle w:val="Hyperlink"/>
            </w:rPr>
          </w:rPrChange>
        </w:rPr>
        <w:t>DXCi Integration &amp; Workflow Design</w:t>
      </w:r>
      <w:r w:rsidR="00A56FEA" w:rsidRPr="00A52CD9">
        <w:rPr>
          <w:noProof w:val="0"/>
          <w:webHidden/>
          <w:lang w:val="en-US"/>
          <w:rPrChange w:id="199" w:author="Vermette, Stephane" w:date="2022-01-19T05:44:00Z">
            <w:rPr>
              <w:webHidden/>
            </w:rPr>
          </w:rPrChange>
        </w:rPr>
        <w:tab/>
      </w:r>
      <w:r w:rsidR="00A56FEA" w:rsidRPr="00A52CD9">
        <w:rPr>
          <w:noProof w:val="0"/>
          <w:webHidden/>
          <w:lang w:val="en-US"/>
          <w:rPrChange w:id="200" w:author="Vermette, Stephane" w:date="2022-01-19T05:44:00Z">
            <w:rPr>
              <w:webHidden/>
            </w:rPr>
          </w:rPrChange>
        </w:rPr>
        <w:fldChar w:fldCharType="begin"/>
      </w:r>
      <w:r w:rsidR="00A56FEA" w:rsidRPr="00A52CD9">
        <w:rPr>
          <w:noProof w:val="0"/>
          <w:webHidden/>
          <w:lang w:val="en-US"/>
          <w:rPrChange w:id="201" w:author="Vermette, Stephane" w:date="2022-01-19T05:44:00Z">
            <w:rPr>
              <w:webHidden/>
            </w:rPr>
          </w:rPrChange>
        </w:rPr>
        <w:instrText xml:space="preserve"> PAGEREF _Toc88474805 \h </w:instrText>
      </w:r>
      <w:r w:rsidR="00A56FEA" w:rsidRPr="00A52CD9">
        <w:rPr>
          <w:noProof w:val="0"/>
          <w:webHidden/>
          <w:lang w:val="en-US"/>
          <w:rPrChange w:id="202" w:author="Vermette, Stephane" w:date="2022-01-19T05:44:00Z">
            <w:rPr>
              <w:webHidden/>
            </w:rPr>
          </w:rPrChange>
        </w:rPr>
      </w:r>
      <w:r w:rsidR="00A56FEA" w:rsidRPr="00A52CD9">
        <w:rPr>
          <w:noProof w:val="0"/>
          <w:webHidden/>
          <w:lang w:val="en-US"/>
          <w:rPrChange w:id="203" w:author="Vermette, Stephane" w:date="2022-01-19T05:44:00Z">
            <w:rPr>
              <w:webHidden/>
            </w:rPr>
          </w:rPrChange>
        </w:rPr>
        <w:fldChar w:fldCharType="separate"/>
      </w:r>
      <w:r w:rsidR="00A56FEA" w:rsidRPr="00A52CD9">
        <w:rPr>
          <w:noProof w:val="0"/>
          <w:webHidden/>
          <w:lang w:val="en-US"/>
          <w:rPrChange w:id="204" w:author="Vermette, Stephane" w:date="2022-01-19T05:44:00Z">
            <w:rPr>
              <w:webHidden/>
            </w:rPr>
          </w:rPrChange>
        </w:rPr>
        <w:t>13</w:t>
      </w:r>
      <w:r w:rsidR="00A56FEA" w:rsidRPr="00A52CD9">
        <w:rPr>
          <w:noProof w:val="0"/>
          <w:webHidden/>
          <w:lang w:val="en-US"/>
          <w:rPrChange w:id="205" w:author="Vermette, Stephane" w:date="2022-01-19T05:44:00Z">
            <w:rPr>
              <w:webHidden/>
            </w:rPr>
          </w:rPrChange>
        </w:rPr>
        <w:fldChar w:fldCharType="end"/>
      </w:r>
      <w:r w:rsidRPr="00A52CD9">
        <w:rPr>
          <w:noProof w:val="0"/>
          <w:lang w:val="en-US"/>
          <w:rPrChange w:id="206" w:author="Vermette, Stephane" w:date="2022-01-19T05:44:00Z">
            <w:rPr/>
          </w:rPrChange>
        </w:rPr>
        <w:fldChar w:fldCharType="end"/>
      </w:r>
    </w:p>
    <w:p w14:paraId="03CF77FC" w14:textId="2F16E468" w:rsidR="00A56FEA" w:rsidRPr="00A52CD9" w:rsidRDefault="00C423ED">
      <w:pPr>
        <w:pStyle w:val="TOC2"/>
        <w:rPr>
          <w:rFonts w:asciiTheme="minorHAnsi" w:hAnsiTheme="minorHAnsi"/>
          <w:noProof w:val="0"/>
          <w:sz w:val="22"/>
          <w:lang w:val="en-US" w:eastAsia="en-US"/>
          <w:rPrChange w:id="207" w:author="Vermette, Stephane" w:date="2022-01-19T05:44:00Z">
            <w:rPr>
              <w:rFonts w:asciiTheme="minorHAnsi" w:hAnsiTheme="minorHAnsi"/>
              <w:sz w:val="22"/>
              <w:lang w:val="en-US" w:eastAsia="en-US"/>
            </w:rPr>
          </w:rPrChange>
        </w:rPr>
      </w:pPr>
      <w:r w:rsidRPr="00A52CD9">
        <w:rPr>
          <w:noProof w:val="0"/>
          <w:lang w:val="en-US"/>
          <w:rPrChange w:id="208" w:author="Vermette, Stephane" w:date="2022-01-19T05:44:00Z">
            <w:rPr/>
          </w:rPrChange>
        </w:rPr>
        <w:fldChar w:fldCharType="begin"/>
      </w:r>
      <w:r w:rsidRPr="00A52CD9">
        <w:rPr>
          <w:noProof w:val="0"/>
          <w:lang w:val="en-US"/>
          <w:rPrChange w:id="209" w:author="Vermette, Stephane" w:date="2022-01-19T05:44:00Z">
            <w:rPr/>
          </w:rPrChange>
        </w:rPr>
        <w:instrText xml:space="preserve"> HYPERLINK \l "_Toc88474806" </w:instrText>
      </w:r>
      <w:r w:rsidRPr="00A52CD9">
        <w:rPr>
          <w:noProof w:val="0"/>
          <w:lang w:val="en-US"/>
          <w:rPrChange w:id="210" w:author="Vermette, Stephane" w:date="2022-01-19T05:44:00Z">
            <w:rPr/>
          </w:rPrChange>
        </w:rPr>
        <w:fldChar w:fldCharType="separate"/>
      </w:r>
      <w:r w:rsidR="00A56FEA" w:rsidRPr="00A52CD9">
        <w:rPr>
          <w:rStyle w:val="Hyperlink"/>
          <w:noProof w:val="0"/>
          <w:lang w:val="en-US"/>
          <w:rPrChange w:id="211" w:author="Vermette, Stephane" w:date="2022-01-19T05:44:00Z">
            <w:rPr>
              <w:rStyle w:val="Hyperlink"/>
            </w:rPr>
          </w:rPrChange>
        </w:rPr>
        <w:t>UPtime Engagement Portal</w:t>
      </w:r>
      <w:r w:rsidR="00A56FEA" w:rsidRPr="00A52CD9">
        <w:rPr>
          <w:noProof w:val="0"/>
          <w:webHidden/>
          <w:lang w:val="en-US"/>
          <w:rPrChange w:id="212" w:author="Vermette, Stephane" w:date="2022-01-19T05:44:00Z">
            <w:rPr>
              <w:webHidden/>
            </w:rPr>
          </w:rPrChange>
        </w:rPr>
        <w:tab/>
      </w:r>
      <w:r w:rsidR="00A56FEA" w:rsidRPr="00A52CD9">
        <w:rPr>
          <w:noProof w:val="0"/>
          <w:webHidden/>
          <w:lang w:val="en-US"/>
          <w:rPrChange w:id="213" w:author="Vermette, Stephane" w:date="2022-01-19T05:44:00Z">
            <w:rPr>
              <w:webHidden/>
            </w:rPr>
          </w:rPrChange>
        </w:rPr>
        <w:fldChar w:fldCharType="begin"/>
      </w:r>
      <w:r w:rsidR="00A56FEA" w:rsidRPr="00A52CD9">
        <w:rPr>
          <w:noProof w:val="0"/>
          <w:webHidden/>
          <w:lang w:val="en-US"/>
          <w:rPrChange w:id="214" w:author="Vermette, Stephane" w:date="2022-01-19T05:44:00Z">
            <w:rPr>
              <w:webHidden/>
            </w:rPr>
          </w:rPrChange>
        </w:rPr>
        <w:instrText xml:space="preserve"> PAGEREF _Toc88474806 \h </w:instrText>
      </w:r>
      <w:r w:rsidR="00A56FEA" w:rsidRPr="00A52CD9">
        <w:rPr>
          <w:noProof w:val="0"/>
          <w:webHidden/>
          <w:lang w:val="en-US"/>
          <w:rPrChange w:id="215" w:author="Vermette, Stephane" w:date="2022-01-19T05:44:00Z">
            <w:rPr>
              <w:webHidden/>
            </w:rPr>
          </w:rPrChange>
        </w:rPr>
      </w:r>
      <w:r w:rsidR="00A56FEA" w:rsidRPr="00A52CD9">
        <w:rPr>
          <w:noProof w:val="0"/>
          <w:webHidden/>
          <w:lang w:val="en-US"/>
          <w:rPrChange w:id="216" w:author="Vermette, Stephane" w:date="2022-01-19T05:44:00Z">
            <w:rPr>
              <w:webHidden/>
            </w:rPr>
          </w:rPrChange>
        </w:rPr>
        <w:fldChar w:fldCharType="separate"/>
      </w:r>
      <w:r w:rsidR="00A56FEA" w:rsidRPr="00A52CD9">
        <w:rPr>
          <w:noProof w:val="0"/>
          <w:webHidden/>
          <w:lang w:val="en-US"/>
          <w:rPrChange w:id="217" w:author="Vermette, Stephane" w:date="2022-01-19T05:44:00Z">
            <w:rPr>
              <w:webHidden/>
            </w:rPr>
          </w:rPrChange>
        </w:rPr>
        <w:t>14</w:t>
      </w:r>
      <w:r w:rsidR="00A56FEA" w:rsidRPr="00A52CD9">
        <w:rPr>
          <w:noProof w:val="0"/>
          <w:webHidden/>
          <w:lang w:val="en-US"/>
          <w:rPrChange w:id="218" w:author="Vermette, Stephane" w:date="2022-01-19T05:44:00Z">
            <w:rPr>
              <w:webHidden/>
            </w:rPr>
          </w:rPrChange>
        </w:rPr>
        <w:fldChar w:fldCharType="end"/>
      </w:r>
      <w:r w:rsidRPr="00A52CD9">
        <w:rPr>
          <w:noProof w:val="0"/>
          <w:lang w:val="en-US"/>
          <w:rPrChange w:id="219" w:author="Vermette, Stephane" w:date="2022-01-19T05:44:00Z">
            <w:rPr/>
          </w:rPrChange>
        </w:rPr>
        <w:fldChar w:fldCharType="end"/>
      </w:r>
    </w:p>
    <w:p w14:paraId="493AA68F" w14:textId="5047FEA0" w:rsidR="00A56FEA" w:rsidRPr="00A52CD9" w:rsidRDefault="00C423ED">
      <w:pPr>
        <w:pStyle w:val="TOC2"/>
        <w:rPr>
          <w:rFonts w:asciiTheme="minorHAnsi" w:hAnsiTheme="minorHAnsi"/>
          <w:noProof w:val="0"/>
          <w:sz w:val="22"/>
          <w:lang w:val="en-US" w:eastAsia="en-US"/>
          <w:rPrChange w:id="220" w:author="Vermette, Stephane" w:date="2022-01-19T05:44:00Z">
            <w:rPr>
              <w:rFonts w:asciiTheme="minorHAnsi" w:hAnsiTheme="minorHAnsi"/>
              <w:sz w:val="22"/>
              <w:lang w:val="en-US" w:eastAsia="en-US"/>
            </w:rPr>
          </w:rPrChange>
        </w:rPr>
      </w:pPr>
      <w:r w:rsidRPr="00A52CD9">
        <w:rPr>
          <w:noProof w:val="0"/>
          <w:lang w:val="en-US"/>
          <w:rPrChange w:id="221" w:author="Vermette, Stephane" w:date="2022-01-19T05:44:00Z">
            <w:rPr/>
          </w:rPrChange>
        </w:rPr>
        <w:fldChar w:fldCharType="begin"/>
      </w:r>
      <w:r w:rsidRPr="00A52CD9">
        <w:rPr>
          <w:noProof w:val="0"/>
          <w:lang w:val="en-US"/>
          <w:rPrChange w:id="222" w:author="Vermette, Stephane" w:date="2022-01-19T05:44:00Z">
            <w:rPr/>
          </w:rPrChange>
        </w:rPr>
        <w:instrText xml:space="preserve"> HYPERLINK \l "_Toc88474807"</w:instrText>
      </w:r>
      <w:r w:rsidRPr="00A52CD9">
        <w:rPr>
          <w:noProof w:val="0"/>
          <w:lang w:val="en-US"/>
          <w:rPrChange w:id="223" w:author="Vermette, Stephane" w:date="2022-01-19T05:44:00Z">
            <w:rPr/>
          </w:rPrChange>
        </w:rPr>
        <w:instrText xml:space="preserve"> </w:instrText>
      </w:r>
      <w:r w:rsidRPr="00A52CD9">
        <w:rPr>
          <w:noProof w:val="0"/>
          <w:lang w:val="en-US"/>
          <w:rPrChange w:id="224" w:author="Vermette, Stephane" w:date="2022-01-19T05:44:00Z">
            <w:rPr/>
          </w:rPrChange>
        </w:rPr>
        <w:fldChar w:fldCharType="separate"/>
      </w:r>
      <w:r w:rsidR="00A56FEA" w:rsidRPr="00A52CD9">
        <w:rPr>
          <w:rStyle w:val="Hyperlink"/>
          <w:noProof w:val="0"/>
          <w:lang w:val="en-US"/>
          <w:rPrChange w:id="225" w:author="Vermette, Stephane" w:date="2022-01-19T05:44:00Z">
            <w:rPr>
              <w:rStyle w:val="Hyperlink"/>
            </w:rPr>
          </w:rPrChange>
        </w:rPr>
        <w:t>UPtime Deployment Patterns</w:t>
      </w:r>
      <w:r w:rsidR="00A56FEA" w:rsidRPr="00A52CD9">
        <w:rPr>
          <w:noProof w:val="0"/>
          <w:webHidden/>
          <w:lang w:val="en-US"/>
          <w:rPrChange w:id="226" w:author="Vermette, Stephane" w:date="2022-01-19T05:44:00Z">
            <w:rPr>
              <w:webHidden/>
            </w:rPr>
          </w:rPrChange>
        </w:rPr>
        <w:tab/>
      </w:r>
      <w:r w:rsidR="00A56FEA" w:rsidRPr="00A52CD9">
        <w:rPr>
          <w:noProof w:val="0"/>
          <w:webHidden/>
          <w:lang w:val="en-US"/>
          <w:rPrChange w:id="227" w:author="Vermette, Stephane" w:date="2022-01-19T05:44:00Z">
            <w:rPr>
              <w:webHidden/>
            </w:rPr>
          </w:rPrChange>
        </w:rPr>
        <w:fldChar w:fldCharType="begin"/>
      </w:r>
      <w:r w:rsidR="00A56FEA" w:rsidRPr="00A52CD9">
        <w:rPr>
          <w:noProof w:val="0"/>
          <w:webHidden/>
          <w:lang w:val="en-US"/>
          <w:rPrChange w:id="228" w:author="Vermette, Stephane" w:date="2022-01-19T05:44:00Z">
            <w:rPr>
              <w:webHidden/>
            </w:rPr>
          </w:rPrChange>
        </w:rPr>
        <w:instrText xml:space="preserve"> PAGEREF _Toc88474807 \h </w:instrText>
      </w:r>
      <w:r w:rsidR="00A56FEA" w:rsidRPr="00A52CD9">
        <w:rPr>
          <w:noProof w:val="0"/>
          <w:webHidden/>
          <w:lang w:val="en-US"/>
          <w:rPrChange w:id="229" w:author="Vermette, Stephane" w:date="2022-01-19T05:44:00Z">
            <w:rPr>
              <w:webHidden/>
            </w:rPr>
          </w:rPrChange>
        </w:rPr>
      </w:r>
      <w:r w:rsidR="00A56FEA" w:rsidRPr="00A52CD9">
        <w:rPr>
          <w:noProof w:val="0"/>
          <w:webHidden/>
          <w:lang w:val="en-US"/>
          <w:rPrChange w:id="230" w:author="Vermette, Stephane" w:date="2022-01-19T05:44:00Z">
            <w:rPr>
              <w:webHidden/>
            </w:rPr>
          </w:rPrChange>
        </w:rPr>
        <w:fldChar w:fldCharType="separate"/>
      </w:r>
      <w:r w:rsidR="00A56FEA" w:rsidRPr="00A52CD9">
        <w:rPr>
          <w:noProof w:val="0"/>
          <w:webHidden/>
          <w:lang w:val="en-US"/>
          <w:rPrChange w:id="231" w:author="Vermette, Stephane" w:date="2022-01-19T05:44:00Z">
            <w:rPr>
              <w:webHidden/>
            </w:rPr>
          </w:rPrChange>
        </w:rPr>
        <w:t>15</w:t>
      </w:r>
      <w:r w:rsidR="00A56FEA" w:rsidRPr="00A52CD9">
        <w:rPr>
          <w:noProof w:val="0"/>
          <w:webHidden/>
          <w:lang w:val="en-US"/>
          <w:rPrChange w:id="232" w:author="Vermette, Stephane" w:date="2022-01-19T05:44:00Z">
            <w:rPr>
              <w:webHidden/>
            </w:rPr>
          </w:rPrChange>
        </w:rPr>
        <w:fldChar w:fldCharType="end"/>
      </w:r>
      <w:r w:rsidRPr="00A52CD9">
        <w:rPr>
          <w:noProof w:val="0"/>
          <w:lang w:val="en-US"/>
          <w:rPrChange w:id="233" w:author="Vermette, Stephane" w:date="2022-01-19T05:44:00Z">
            <w:rPr/>
          </w:rPrChange>
        </w:rPr>
        <w:fldChar w:fldCharType="end"/>
      </w:r>
    </w:p>
    <w:p w14:paraId="6A1495A3" w14:textId="3DB02B24" w:rsidR="00A56FEA" w:rsidRPr="00A52CD9" w:rsidRDefault="00C423ED">
      <w:pPr>
        <w:pStyle w:val="TOC2"/>
        <w:rPr>
          <w:rFonts w:asciiTheme="minorHAnsi" w:hAnsiTheme="minorHAnsi"/>
          <w:noProof w:val="0"/>
          <w:sz w:val="22"/>
          <w:lang w:val="en-US" w:eastAsia="en-US"/>
          <w:rPrChange w:id="234" w:author="Vermette, Stephane" w:date="2022-01-19T05:44:00Z">
            <w:rPr>
              <w:rFonts w:asciiTheme="minorHAnsi" w:hAnsiTheme="minorHAnsi"/>
              <w:sz w:val="22"/>
              <w:lang w:val="en-US" w:eastAsia="en-US"/>
            </w:rPr>
          </w:rPrChange>
        </w:rPr>
      </w:pPr>
      <w:r w:rsidRPr="00A52CD9">
        <w:rPr>
          <w:noProof w:val="0"/>
          <w:lang w:val="en-US"/>
          <w:rPrChange w:id="235" w:author="Vermette, Stephane" w:date="2022-01-19T05:44:00Z">
            <w:rPr/>
          </w:rPrChange>
        </w:rPr>
        <w:fldChar w:fldCharType="begin"/>
      </w:r>
      <w:r w:rsidRPr="00A52CD9">
        <w:rPr>
          <w:noProof w:val="0"/>
          <w:lang w:val="en-US"/>
          <w:rPrChange w:id="236" w:author="Vermette, Stephane" w:date="2022-01-19T05:44:00Z">
            <w:rPr/>
          </w:rPrChange>
        </w:rPr>
        <w:instrText xml:space="preserve"> HYPERLINK \l "_Toc88474808" </w:instrText>
      </w:r>
      <w:r w:rsidRPr="00A52CD9">
        <w:rPr>
          <w:noProof w:val="0"/>
          <w:lang w:val="en-US"/>
          <w:rPrChange w:id="237" w:author="Vermette, Stephane" w:date="2022-01-19T05:44:00Z">
            <w:rPr/>
          </w:rPrChange>
        </w:rPr>
        <w:fldChar w:fldCharType="separate"/>
      </w:r>
      <w:r w:rsidR="00A56FEA" w:rsidRPr="00A52CD9">
        <w:rPr>
          <w:rStyle w:val="Hyperlink"/>
          <w:noProof w:val="0"/>
          <w:lang w:val="en-US"/>
          <w:rPrChange w:id="238" w:author="Vermette, Stephane" w:date="2022-01-19T05:44:00Z">
            <w:rPr>
              <w:rStyle w:val="Hyperlink"/>
            </w:rPr>
          </w:rPrChange>
        </w:rPr>
        <w:t>Platform X &amp; ServiceNow Considerations</w:t>
      </w:r>
      <w:r w:rsidR="00A56FEA" w:rsidRPr="00A52CD9">
        <w:rPr>
          <w:noProof w:val="0"/>
          <w:webHidden/>
          <w:lang w:val="en-US"/>
          <w:rPrChange w:id="239" w:author="Vermette, Stephane" w:date="2022-01-19T05:44:00Z">
            <w:rPr>
              <w:webHidden/>
            </w:rPr>
          </w:rPrChange>
        </w:rPr>
        <w:tab/>
      </w:r>
      <w:r w:rsidR="00A56FEA" w:rsidRPr="00A52CD9">
        <w:rPr>
          <w:noProof w:val="0"/>
          <w:webHidden/>
          <w:lang w:val="en-US"/>
          <w:rPrChange w:id="240" w:author="Vermette, Stephane" w:date="2022-01-19T05:44:00Z">
            <w:rPr>
              <w:webHidden/>
            </w:rPr>
          </w:rPrChange>
        </w:rPr>
        <w:fldChar w:fldCharType="begin"/>
      </w:r>
      <w:r w:rsidR="00A56FEA" w:rsidRPr="00A52CD9">
        <w:rPr>
          <w:noProof w:val="0"/>
          <w:webHidden/>
          <w:lang w:val="en-US"/>
          <w:rPrChange w:id="241" w:author="Vermette, Stephane" w:date="2022-01-19T05:44:00Z">
            <w:rPr>
              <w:webHidden/>
            </w:rPr>
          </w:rPrChange>
        </w:rPr>
        <w:instrText xml:space="preserve"> PAGEREF _Toc88474808 \h </w:instrText>
      </w:r>
      <w:r w:rsidR="00A56FEA" w:rsidRPr="00A52CD9">
        <w:rPr>
          <w:noProof w:val="0"/>
          <w:webHidden/>
          <w:lang w:val="en-US"/>
          <w:rPrChange w:id="242" w:author="Vermette, Stephane" w:date="2022-01-19T05:44:00Z">
            <w:rPr>
              <w:webHidden/>
            </w:rPr>
          </w:rPrChange>
        </w:rPr>
      </w:r>
      <w:r w:rsidR="00A56FEA" w:rsidRPr="00A52CD9">
        <w:rPr>
          <w:noProof w:val="0"/>
          <w:webHidden/>
          <w:lang w:val="en-US"/>
          <w:rPrChange w:id="243" w:author="Vermette, Stephane" w:date="2022-01-19T05:44:00Z">
            <w:rPr>
              <w:webHidden/>
            </w:rPr>
          </w:rPrChange>
        </w:rPr>
        <w:fldChar w:fldCharType="separate"/>
      </w:r>
      <w:r w:rsidR="00A56FEA" w:rsidRPr="00A52CD9">
        <w:rPr>
          <w:noProof w:val="0"/>
          <w:webHidden/>
          <w:lang w:val="en-US"/>
          <w:rPrChange w:id="244" w:author="Vermette, Stephane" w:date="2022-01-19T05:44:00Z">
            <w:rPr>
              <w:webHidden/>
            </w:rPr>
          </w:rPrChange>
        </w:rPr>
        <w:t>15</w:t>
      </w:r>
      <w:r w:rsidR="00A56FEA" w:rsidRPr="00A52CD9">
        <w:rPr>
          <w:noProof w:val="0"/>
          <w:webHidden/>
          <w:lang w:val="en-US"/>
          <w:rPrChange w:id="245" w:author="Vermette, Stephane" w:date="2022-01-19T05:44:00Z">
            <w:rPr>
              <w:webHidden/>
            </w:rPr>
          </w:rPrChange>
        </w:rPr>
        <w:fldChar w:fldCharType="end"/>
      </w:r>
      <w:r w:rsidRPr="00A52CD9">
        <w:rPr>
          <w:noProof w:val="0"/>
          <w:lang w:val="en-US"/>
          <w:rPrChange w:id="246" w:author="Vermette, Stephane" w:date="2022-01-19T05:44:00Z">
            <w:rPr/>
          </w:rPrChange>
        </w:rPr>
        <w:fldChar w:fldCharType="end"/>
      </w:r>
    </w:p>
    <w:p w14:paraId="32BD7850" w14:textId="592CC77E" w:rsidR="00A56FEA" w:rsidRPr="00A52CD9" w:rsidRDefault="00C423ED">
      <w:pPr>
        <w:pStyle w:val="TOC3"/>
        <w:rPr>
          <w:rFonts w:asciiTheme="minorHAnsi" w:eastAsiaTheme="minorEastAsia" w:hAnsiTheme="minorHAnsi" w:cstheme="minorBidi"/>
          <w:noProof w:val="0"/>
          <w:sz w:val="22"/>
          <w:szCs w:val="22"/>
          <w:rPrChange w:id="247" w:author="Vermette, Stephane" w:date="2022-01-19T05:44:00Z">
            <w:rPr>
              <w:rFonts w:asciiTheme="minorHAnsi" w:eastAsiaTheme="minorEastAsia" w:hAnsiTheme="minorHAnsi" w:cstheme="minorBidi"/>
              <w:sz w:val="22"/>
              <w:szCs w:val="22"/>
            </w:rPr>
          </w:rPrChange>
        </w:rPr>
      </w:pPr>
      <w:r w:rsidRPr="00A52CD9">
        <w:rPr>
          <w:noProof w:val="0"/>
          <w:rPrChange w:id="248" w:author="Vermette, Stephane" w:date="2022-01-19T05:44:00Z">
            <w:rPr/>
          </w:rPrChange>
        </w:rPr>
        <w:fldChar w:fldCharType="begin"/>
      </w:r>
      <w:r w:rsidRPr="00A52CD9">
        <w:rPr>
          <w:noProof w:val="0"/>
          <w:rPrChange w:id="249" w:author="Vermette, Stephane" w:date="2022-01-19T05:44:00Z">
            <w:rPr/>
          </w:rPrChange>
        </w:rPr>
        <w:instrText xml:space="preserve"> HYPERLINK \l "_Toc88474809" </w:instrText>
      </w:r>
      <w:r w:rsidRPr="00A52CD9">
        <w:rPr>
          <w:noProof w:val="0"/>
          <w:rPrChange w:id="250" w:author="Vermette, Stephane" w:date="2022-01-19T05:44:00Z">
            <w:rPr/>
          </w:rPrChange>
        </w:rPr>
        <w:fldChar w:fldCharType="separate"/>
      </w:r>
      <w:r w:rsidR="00A56FEA" w:rsidRPr="00A52CD9">
        <w:rPr>
          <w:rStyle w:val="Hyperlink"/>
          <w:noProof w:val="0"/>
          <w:rPrChange w:id="251" w:author="Vermette, Stephane" w:date="2022-01-19T05:44:00Z">
            <w:rPr>
              <w:rStyle w:val="Hyperlink"/>
            </w:rPr>
          </w:rPrChange>
        </w:rPr>
        <w:t>2.7</w:t>
      </w:r>
      <w:r w:rsidR="00A56FEA" w:rsidRPr="00A52CD9">
        <w:rPr>
          <w:rFonts w:asciiTheme="minorHAnsi" w:eastAsiaTheme="minorEastAsia" w:hAnsiTheme="minorHAnsi" w:cstheme="minorBidi"/>
          <w:noProof w:val="0"/>
          <w:sz w:val="22"/>
          <w:szCs w:val="22"/>
          <w:rPrChange w:id="25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253" w:author="Vermette, Stephane" w:date="2022-01-19T05:44:00Z">
            <w:rPr>
              <w:rStyle w:val="Hyperlink"/>
            </w:rPr>
          </w:rPrChange>
        </w:rPr>
        <w:t>No Platform X</w:t>
      </w:r>
      <w:r w:rsidR="00A56FEA" w:rsidRPr="00A52CD9">
        <w:rPr>
          <w:noProof w:val="0"/>
          <w:webHidden/>
          <w:rPrChange w:id="254" w:author="Vermette, Stephane" w:date="2022-01-19T05:44:00Z">
            <w:rPr>
              <w:webHidden/>
            </w:rPr>
          </w:rPrChange>
        </w:rPr>
        <w:tab/>
      </w:r>
      <w:r w:rsidR="00A56FEA" w:rsidRPr="00A52CD9">
        <w:rPr>
          <w:noProof w:val="0"/>
          <w:webHidden/>
          <w:rPrChange w:id="255" w:author="Vermette, Stephane" w:date="2022-01-19T05:44:00Z">
            <w:rPr>
              <w:webHidden/>
            </w:rPr>
          </w:rPrChange>
        </w:rPr>
        <w:fldChar w:fldCharType="begin"/>
      </w:r>
      <w:r w:rsidR="00A56FEA" w:rsidRPr="00A52CD9">
        <w:rPr>
          <w:noProof w:val="0"/>
          <w:webHidden/>
          <w:rPrChange w:id="256" w:author="Vermette, Stephane" w:date="2022-01-19T05:44:00Z">
            <w:rPr>
              <w:webHidden/>
            </w:rPr>
          </w:rPrChange>
        </w:rPr>
        <w:instrText xml:space="preserve"> PAGEREF _Toc88474809 \h </w:instrText>
      </w:r>
      <w:r w:rsidR="00A56FEA" w:rsidRPr="00A52CD9">
        <w:rPr>
          <w:noProof w:val="0"/>
          <w:webHidden/>
          <w:rPrChange w:id="257" w:author="Vermette, Stephane" w:date="2022-01-19T05:44:00Z">
            <w:rPr>
              <w:webHidden/>
            </w:rPr>
          </w:rPrChange>
        </w:rPr>
      </w:r>
      <w:r w:rsidR="00A56FEA" w:rsidRPr="00A52CD9">
        <w:rPr>
          <w:noProof w:val="0"/>
          <w:webHidden/>
          <w:rPrChange w:id="258" w:author="Vermette, Stephane" w:date="2022-01-19T05:44:00Z">
            <w:rPr>
              <w:webHidden/>
            </w:rPr>
          </w:rPrChange>
        </w:rPr>
        <w:fldChar w:fldCharType="separate"/>
      </w:r>
      <w:r w:rsidR="00A56FEA" w:rsidRPr="00A52CD9">
        <w:rPr>
          <w:noProof w:val="0"/>
          <w:webHidden/>
          <w:rPrChange w:id="259" w:author="Vermette, Stephane" w:date="2022-01-19T05:44:00Z">
            <w:rPr>
              <w:webHidden/>
            </w:rPr>
          </w:rPrChange>
        </w:rPr>
        <w:t>16</w:t>
      </w:r>
      <w:r w:rsidR="00A56FEA" w:rsidRPr="00A52CD9">
        <w:rPr>
          <w:noProof w:val="0"/>
          <w:webHidden/>
          <w:rPrChange w:id="260" w:author="Vermette, Stephane" w:date="2022-01-19T05:44:00Z">
            <w:rPr>
              <w:webHidden/>
            </w:rPr>
          </w:rPrChange>
        </w:rPr>
        <w:fldChar w:fldCharType="end"/>
      </w:r>
      <w:r w:rsidRPr="00A52CD9">
        <w:rPr>
          <w:noProof w:val="0"/>
          <w:rPrChange w:id="261" w:author="Vermette, Stephane" w:date="2022-01-19T05:44:00Z">
            <w:rPr/>
          </w:rPrChange>
        </w:rPr>
        <w:fldChar w:fldCharType="end"/>
      </w:r>
    </w:p>
    <w:p w14:paraId="29BD76B2" w14:textId="765C6F30" w:rsidR="00A56FEA" w:rsidRPr="00A52CD9" w:rsidRDefault="00C423ED">
      <w:pPr>
        <w:pStyle w:val="TOC3"/>
        <w:rPr>
          <w:rFonts w:asciiTheme="minorHAnsi" w:eastAsiaTheme="minorEastAsia" w:hAnsiTheme="minorHAnsi" w:cstheme="minorBidi"/>
          <w:noProof w:val="0"/>
          <w:sz w:val="22"/>
          <w:szCs w:val="22"/>
          <w:rPrChange w:id="262" w:author="Vermette, Stephane" w:date="2022-01-19T05:44:00Z">
            <w:rPr>
              <w:rFonts w:asciiTheme="minorHAnsi" w:eastAsiaTheme="minorEastAsia" w:hAnsiTheme="minorHAnsi" w:cstheme="minorBidi"/>
              <w:sz w:val="22"/>
              <w:szCs w:val="22"/>
            </w:rPr>
          </w:rPrChange>
        </w:rPr>
      </w:pPr>
      <w:r w:rsidRPr="00A52CD9">
        <w:rPr>
          <w:noProof w:val="0"/>
          <w:rPrChange w:id="263" w:author="Vermette, Stephane" w:date="2022-01-19T05:44:00Z">
            <w:rPr/>
          </w:rPrChange>
        </w:rPr>
        <w:fldChar w:fldCharType="begin"/>
      </w:r>
      <w:r w:rsidRPr="00A52CD9">
        <w:rPr>
          <w:noProof w:val="0"/>
          <w:rPrChange w:id="264" w:author="Vermette, Stephane" w:date="2022-01-19T05:44:00Z">
            <w:rPr/>
          </w:rPrChange>
        </w:rPr>
        <w:instrText xml:space="preserve"> HYPERLINK \l "_Toc88474810" </w:instrText>
      </w:r>
      <w:r w:rsidRPr="00A52CD9">
        <w:rPr>
          <w:noProof w:val="0"/>
          <w:rPrChange w:id="265" w:author="Vermette, Stephane" w:date="2022-01-19T05:44:00Z">
            <w:rPr/>
          </w:rPrChange>
        </w:rPr>
        <w:fldChar w:fldCharType="separate"/>
      </w:r>
      <w:r w:rsidR="00A56FEA" w:rsidRPr="00A52CD9">
        <w:rPr>
          <w:rStyle w:val="Hyperlink"/>
          <w:noProof w:val="0"/>
          <w:rPrChange w:id="266" w:author="Vermette, Stephane" w:date="2022-01-19T05:44:00Z">
            <w:rPr>
              <w:rStyle w:val="Hyperlink"/>
            </w:rPr>
          </w:rPrChange>
        </w:rPr>
        <w:t>2.8</w:t>
      </w:r>
      <w:r w:rsidR="00A56FEA" w:rsidRPr="00A52CD9">
        <w:rPr>
          <w:rFonts w:asciiTheme="minorHAnsi" w:eastAsiaTheme="minorEastAsia" w:hAnsiTheme="minorHAnsi" w:cstheme="minorBidi"/>
          <w:noProof w:val="0"/>
          <w:sz w:val="22"/>
          <w:szCs w:val="22"/>
          <w:rPrChange w:id="26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268" w:author="Vermette, Stephane" w:date="2022-01-19T05:44:00Z">
            <w:rPr>
              <w:rStyle w:val="Hyperlink"/>
            </w:rPr>
          </w:rPrChange>
        </w:rPr>
        <w:t>Partial Platform X</w:t>
      </w:r>
      <w:r w:rsidR="00A56FEA" w:rsidRPr="00A52CD9">
        <w:rPr>
          <w:noProof w:val="0"/>
          <w:webHidden/>
          <w:rPrChange w:id="269" w:author="Vermette, Stephane" w:date="2022-01-19T05:44:00Z">
            <w:rPr>
              <w:webHidden/>
            </w:rPr>
          </w:rPrChange>
        </w:rPr>
        <w:tab/>
      </w:r>
      <w:r w:rsidR="00A56FEA" w:rsidRPr="00A52CD9">
        <w:rPr>
          <w:noProof w:val="0"/>
          <w:webHidden/>
          <w:rPrChange w:id="270" w:author="Vermette, Stephane" w:date="2022-01-19T05:44:00Z">
            <w:rPr>
              <w:webHidden/>
            </w:rPr>
          </w:rPrChange>
        </w:rPr>
        <w:fldChar w:fldCharType="begin"/>
      </w:r>
      <w:r w:rsidR="00A56FEA" w:rsidRPr="00A52CD9">
        <w:rPr>
          <w:noProof w:val="0"/>
          <w:webHidden/>
          <w:rPrChange w:id="271" w:author="Vermette, Stephane" w:date="2022-01-19T05:44:00Z">
            <w:rPr>
              <w:webHidden/>
            </w:rPr>
          </w:rPrChange>
        </w:rPr>
        <w:instrText xml:space="preserve"> PAGEREF _Toc88474810 \h </w:instrText>
      </w:r>
      <w:r w:rsidR="00A56FEA" w:rsidRPr="00A52CD9">
        <w:rPr>
          <w:noProof w:val="0"/>
          <w:webHidden/>
          <w:rPrChange w:id="272" w:author="Vermette, Stephane" w:date="2022-01-19T05:44:00Z">
            <w:rPr>
              <w:webHidden/>
            </w:rPr>
          </w:rPrChange>
        </w:rPr>
      </w:r>
      <w:r w:rsidR="00A56FEA" w:rsidRPr="00A52CD9">
        <w:rPr>
          <w:noProof w:val="0"/>
          <w:webHidden/>
          <w:rPrChange w:id="273" w:author="Vermette, Stephane" w:date="2022-01-19T05:44:00Z">
            <w:rPr>
              <w:webHidden/>
            </w:rPr>
          </w:rPrChange>
        </w:rPr>
        <w:fldChar w:fldCharType="separate"/>
      </w:r>
      <w:r w:rsidR="00A56FEA" w:rsidRPr="00A52CD9">
        <w:rPr>
          <w:noProof w:val="0"/>
          <w:webHidden/>
          <w:rPrChange w:id="274" w:author="Vermette, Stephane" w:date="2022-01-19T05:44:00Z">
            <w:rPr>
              <w:webHidden/>
            </w:rPr>
          </w:rPrChange>
        </w:rPr>
        <w:t>16</w:t>
      </w:r>
      <w:r w:rsidR="00A56FEA" w:rsidRPr="00A52CD9">
        <w:rPr>
          <w:noProof w:val="0"/>
          <w:webHidden/>
          <w:rPrChange w:id="275" w:author="Vermette, Stephane" w:date="2022-01-19T05:44:00Z">
            <w:rPr>
              <w:webHidden/>
            </w:rPr>
          </w:rPrChange>
        </w:rPr>
        <w:fldChar w:fldCharType="end"/>
      </w:r>
      <w:r w:rsidRPr="00A52CD9">
        <w:rPr>
          <w:noProof w:val="0"/>
          <w:rPrChange w:id="276" w:author="Vermette, Stephane" w:date="2022-01-19T05:44:00Z">
            <w:rPr/>
          </w:rPrChange>
        </w:rPr>
        <w:fldChar w:fldCharType="end"/>
      </w:r>
    </w:p>
    <w:p w14:paraId="647F5823" w14:textId="7D1E53C3" w:rsidR="00A56FEA" w:rsidRPr="00A52CD9" w:rsidRDefault="00C423ED">
      <w:pPr>
        <w:pStyle w:val="TOC3"/>
        <w:rPr>
          <w:rFonts w:asciiTheme="minorHAnsi" w:eastAsiaTheme="minorEastAsia" w:hAnsiTheme="minorHAnsi" w:cstheme="minorBidi"/>
          <w:noProof w:val="0"/>
          <w:sz w:val="22"/>
          <w:szCs w:val="22"/>
          <w:rPrChange w:id="277" w:author="Vermette, Stephane" w:date="2022-01-19T05:44:00Z">
            <w:rPr>
              <w:rFonts w:asciiTheme="minorHAnsi" w:eastAsiaTheme="minorEastAsia" w:hAnsiTheme="minorHAnsi" w:cstheme="minorBidi"/>
              <w:sz w:val="22"/>
              <w:szCs w:val="22"/>
            </w:rPr>
          </w:rPrChange>
        </w:rPr>
      </w:pPr>
      <w:r w:rsidRPr="00A52CD9">
        <w:rPr>
          <w:noProof w:val="0"/>
          <w:rPrChange w:id="278" w:author="Vermette, Stephane" w:date="2022-01-19T05:44:00Z">
            <w:rPr/>
          </w:rPrChange>
        </w:rPr>
        <w:fldChar w:fldCharType="begin"/>
      </w:r>
      <w:r w:rsidRPr="00A52CD9">
        <w:rPr>
          <w:noProof w:val="0"/>
          <w:rPrChange w:id="279" w:author="Vermette, Stephane" w:date="2022-01-19T05:44:00Z">
            <w:rPr/>
          </w:rPrChange>
        </w:rPr>
        <w:instrText xml:space="preserve"> HYPERLINK \l "_Toc88474811" </w:instrText>
      </w:r>
      <w:r w:rsidRPr="00A52CD9">
        <w:rPr>
          <w:noProof w:val="0"/>
          <w:rPrChange w:id="280" w:author="Vermette, Stephane" w:date="2022-01-19T05:44:00Z">
            <w:rPr/>
          </w:rPrChange>
        </w:rPr>
        <w:fldChar w:fldCharType="separate"/>
      </w:r>
      <w:r w:rsidR="00A56FEA" w:rsidRPr="00A52CD9">
        <w:rPr>
          <w:rStyle w:val="Hyperlink"/>
          <w:noProof w:val="0"/>
          <w:rPrChange w:id="281" w:author="Vermette, Stephane" w:date="2022-01-19T05:44:00Z">
            <w:rPr>
              <w:rStyle w:val="Hyperlink"/>
            </w:rPr>
          </w:rPrChange>
        </w:rPr>
        <w:t>2.9</w:t>
      </w:r>
      <w:r w:rsidR="00A56FEA" w:rsidRPr="00A52CD9">
        <w:rPr>
          <w:rFonts w:asciiTheme="minorHAnsi" w:eastAsiaTheme="minorEastAsia" w:hAnsiTheme="minorHAnsi" w:cstheme="minorBidi"/>
          <w:noProof w:val="0"/>
          <w:sz w:val="22"/>
          <w:szCs w:val="22"/>
          <w:rPrChange w:id="28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283" w:author="Vermette, Stephane" w:date="2022-01-19T05:44:00Z">
            <w:rPr>
              <w:rStyle w:val="Hyperlink"/>
            </w:rPr>
          </w:rPrChange>
        </w:rPr>
        <w:t>Full Platform X</w:t>
      </w:r>
      <w:r w:rsidR="00A56FEA" w:rsidRPr="00A52CD9">
        <w:rPr>
          <w:noProof w:val="0"/>
          <w:webHidden/>
          <w:rPrChange w:id="284" w:author="Vermette, Stephane" w:date="2022-01-19T05:44:00Z">
            <w:rPr>
              <w:webHidden/>
            </w:rPr>
          </w:rPrChange>
        </w:rPr>
        <w:tab/>
      </w:r>
      <w:r w:rsidR="00A56FEA" w:rsidRPr="00A52CD9">
        <w:rPr>
          <w:noProof w:val="0"/>
          <w:webHidden/>
          <w:rPrChange w:id="285" w:author="Vermette, Stephane" w:date="2022-01-19T05:44:00Z">
            <w:rPr>
              <w:webHidden/>
            </w:rPr>
          </w:rPrChange>
        </w:rPr>
        <w:fldChar w:fldCharType="begin"/>
      </w:r>
      <w:r w:rsidR="00A56FEA" w:rsidRPr="00A52CD9">
        <w:rPr>
          <w:noProof w:val="0"/>
          <w:webHidden/>
          <w:rPrChange w:id="286" w:author="Vermette, Stephane" w:date="2022-01-19T05:44:00Z">
            <w:rPr>
              <w:webHidden/>
            </w:rPr>
          </w:rPrChange>
        </w:rPr>
        <w:instrText xml:space="preserve"> PAGEREF _Toc88474811 \h </w:instrText>
      </w:r>
      <w:r w:rsidR="00A56FEA" w:rsidRPr="00A52CD9">
        <w:rPr>
          <w:noProof w:val="0"/>
          <w:webHidden/>
          <w:rPrChange w:id="287" w:author="Vermette, Stephane" w:date="2022-01-19T05:44:00Z">
            <w:rPr>
              <w:webHidden/>
            </w:rPr>
          </w:rPrChange>
        </w:rPr>
      </w:r>
      <w:r w:rsidR="00A56FEA" w:rsidRPr="00A52CD9">
        <w:rPr>
          <w:noProof w:val="0"/>
          <w:webHidden/>
          <w:rPrChange w:id="288" w:author="Vermette, Stephane" w:date="2022-01-19T05:44:00Z">
            <w:rPr>
              <w:webHidden/>
            </w:rPr>
          </w:rPrChange>
        </w:rPr>
        <w:fldChar w:fldCharType="separate"/>
      </w:r>
      <w:r w:rsidR="00A56FEA" w:rsidRPr="00A52CD9">
        <w:rPr>
          <w:noProof w:val="0"/>
          <w:webHidden/>
          <w:rPrChange w:id="289" w:author="Vermette, Stephane" w:date="2022-01-19T05:44:00Z">
            <w:rPr>
              <w:webHidden/>
            </w:rPr>
          </w:rPrChange>
        </w:rPr>
        <w:t>17</w:t>
      </w:r>
      <w:r w:rsidR="00A56FEA" w:rsidRPr="00A52CD9">
        <w:rPr>
          <w:noProof w:val="0"/>
          <w:webHidden/>
          <w:rPrChange w:id="290" w:author="Vermette, Stephane" w:date="2022-01-19T05:44:00Z">
            <w:rPr>
              <w:webHidden/>
            </w:rPr>
          </w:rPrChange>
        </w:rPr>
        <w:fldChar w:fldCharType="end"/>
      </w:r>
      <w:r w:rsidRPr="00A52CD9">
        <w:rPr>
          <w:noProof w:val="0"/>
          <w:rPrChange w:id="291" w:author="Vermette, Stephane" w:date="2022-01-19T05:44:00Z">
            <w:rPr/>
          </w:rPrChange>
        </w:rPr>
        <w:fldChar w:fldCharType="end"/>
      </w:r>
    </w:p>
    <w:p w14:paraId="04652FE1" w14:textId="767F6BFD" w:rsidR="00A56FEA" w:rsidRPr="00A52CD9" w:rsidRDefault="00C423ED">
      <w:pPr>
        <w:pStyle w:val="TOC2"/>
        <w:rPr>
          <w:rFonts w:asciiTheme="minorHAnsi" w:hAnsiTheme="minorHAnsi"/>
          <w:noProof w:val="0"/>
          <w:sz w:val="22"/>
          <w:lang w:val="en-US" w:eastAsia="en-US"/>
          <w:rPrChange w:id="292" w:author="Vermette, Stephane" w:date="2022-01-19T05:44:00Z">
            <w:rPr>
              <w:rFonts w:asciiTheme="minorHAnsi" w:hAnsiTheme="minorHAnsi"/>
              <w:sz w:val="22"/>
              <w:lang w:val="en-US" w:eastAsia="en-US"/>
            </w:rPr>
          </w:rPrChange>
        </w:rPr>
      </w:pPr>
      <w:r w:rsidRPr="00A52CD9">
        <w:rPr>
          <w:noProof w:val="0"/>
          <w:lang w:val="en-US"/>
          <w:rPrChange w:id="293" w:author="Vermette, Stephane" w:date="2022-01-19T05:44:00Z">
            <w:rPr/>
          </w:rPrChange>
        </w:rPr>
        <w:fldChar w:fldCharType="begin"/>
      </w:r>
      <w:r w:rsidRPr="00A52CD9">
        <w:rPr>
          <w:noProof w:val="0"/>
          <w:lang w:val="en-US"/>
          <w:rPrChange w:id="294" w:author="Vermette, Stephane" w:date="2022-01-19T05:44:00Z">
            <w:rPr/>
          </w:rPrChange>
        </w:rPr>
        <w:instrText xml:space="preserve"> HYPERLINK \l "_Toc88474812" </w:instrText>
      </w:r>
      <w:r w:rsidRPr="00A52CD9">
        <w:rPr>
          <w:noProof w:val="0"/>
          <w:lang w:val="en-US"/>
          <w:rPrChange w:id="295" w:author="Vermette, Stephane" w:date="2022-01-19T05:44:00Z">
            <w:rPr/>
          </w:rPrChange>
        </w:rPr>
        <w:fldChar w:fldCharType="separate"/>
      </w:r>
      <w:r w:rsidR="00A56FEA" w:rsidRPr="00A52CD9">
        <w:rPr>
          <w:rStyle w:val="Hyperlink"/>
          <w:noProof w:val="0"/>
          <w:lang w:val="en-US"/>
          <w:rPrChange w:id="296" w:author="Vermette, Stephane" w:date="2022-01-19T05:44:00Z">
            <w:rPr>
              <w:rStyle w:val="Hyperlink"/>
            </w:rPr>
          </w:rPrChange>
        </w:rPr>
        <w:t>Releases and Roadmap</w:t>
      </w:r>
      <w:r w:rsidR="00A56FEA" w:rsidRPr="00A52CD9">
        <w:rPr>
          <w:noProof w:val="0"/>
          <w:webHidden/>
          <w:lang w:val="en-US"/>
          <w:rPrChange w:id="297" w:author="Vermette, Stephane" w:date="2022-01-19T05:44:00Z">
            <w:rPr>
              <w:webHidden/>
            </w:rPr>
          </w:rPrChange>
        </w:rPr>
        <w:tab/>
      </w:r>
      <w:r w:rsidR="00A56FEA" w:rsidRPr="00A52CD9">
        <w:rPr>
          <w:noProof w:val="0"/>
          <w:webHidden/>
          <w:lang w:val="en-US"/>
          <w:rPrChange w:id="298" w:author="Vermette, Stephane" w:date="2022-01-19T05:44:00Z">
            <w:rPr>
              <w:webHidden/>
            </w:rPr>
          </w:rPrChange>
        </w:rPr>
        <w:fldChar w:fldCharType="begin"/>
      </w:r>
      <w:r w:rsidR="00A56FEA" w:rsidRPr="00A52CD9">
        <w:rPr>
          <w:noProof w:val="0"/>
          <w:webHidden/>
          <w:lang w:val="en-US"/>
          <w:rPrChange w:id="299" w:author="Vermette, Stephane" w:date="2022-01-19T05:44:00Z">
            <w:rPr>
              <w:webHidden/>
            </w:rPr>
          </w:rPrChange>
        </w:rPr>
        <w:instrText xml:space="preserve"> PAGEREF _Toc88474812 \h </w:instrText>
      </w:r>
      <w:r w:rsidR="00A56FEA" w:rsidRPr="00A52CD9">
        <w:rPr>
          <w:noProof w:val="0"/>
          <w:webHidden/>
          <w:lang w:val="en-US"/>
          <w:rPrChange w:id="300" w:author="Vermette, Stephane" w:date="2022-01-19T05:44:00Z">
            <w:rPr>
              <w:webHidden/>
            </w:rPr>
          </w:rPrChange>
        </w:rPr>
      </w:r>
      <w:r w:rsidR="00A56FEA" w:rsidRPr="00A52CD9">
        <w:rPr>
          <w:noProof w:val="0"/>
          <w:webHidden/>
          <w:lang w:val="en-US"/>
          <w:rPrChange w:id="301" w:author="Vermette, Stephane" w:date="2022-01-19T05:44:00Z">
            <w:rPr>
              <w:webHidden/>
            </w:rPr>
          </w:rPrChange>
        </w:rPr>
        <w:fldChar w:fldCharType="separate"/>
      </w:r>
      <w:r w:rsidR="00A56FEA" w:rsidRPr="00A52CD9">
        <w:rPr>
          <w:noProof w:val="0"/>
          <w:webHidden/>
          <w:lang w:val="en-US"/>
          <w:rPrChange w:id="302" w:author="Vermette, Stephane" w:date="2022-01-19T05:44:00Z">
            <w:rPr>
              <w:webHidden/>
            </w:rPr>
          </w:rPrChange>
        </w:rPr>
        <w:t>17</w:t>
      </w:r>
      <w:r w:rsidR="00A56FEA" w:rsidRPr="00A52CD9">
        <w:rPr>
          <w:noProof w:val="0"/>
          <w:webHidden/>
          <w:lang w:val="en-US"/>
          <w:rPrChange w:id="303" w:author="Vermette, Stephane" w:date="2022-01-19T05:44:00Z">
            <w:rPr>
              <w:webHidden/>
            </w:rPr>
          </w:rPrChange>
        </w:rPr>
        <w:fldChar w:fldCharType="end"/>
      </w:r>
      <w:r w:rsidRPr="00A52CD9">
        <w:rPr>
          <w:noProof w:val="0"/>
          <w:lang w:val="en-US"/>
          <w:rPrChange w:id="304" w:author="Vermette, Stephane" w:date="2022-01-19T05:44:00Z">
            <w:rPr/>
          </w:rPrChange>
        </w:rPr>
        <w:fldChar w:fldCharType="end"/>
      </w:r>
    </w:p>
    <w:p w14:paraId="38EA7333" w14:textId="02315D2A" w:rsidR="00A56FEA" w:rsidRPr="00A52CD9" w:rsidRDefault="00C423ED">
      <w:pPr>
        <w:pStyle w:val="TOC1"/>
        <w:rPr>
          <w:rFonts w:asciiTheme="minorHAnsi" w:eastAsiaTheme="minorEastAsia" w:hAnsiTheme="minorHAnsi" w:cstheme="minorBidi"/>
          <w:sz w:val="22"/>
          <w:szCs w:val="22"/>
          <w:rPrChange w:id="305"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w:instrText>
      </w:r>
      <w:r w:rsidRPr="00A52CD9">
        <w:instrText xml:space="preserve">YPERLINK \l "_Toc88474813" </w:instrText>
      </w:r>
      <w:r w:rsidRPr="00A52CD9">
        <w:fldChar w:fldCharType="separate"/>
      </w:r>
      <w:r w:rsidR="00A56FEA" w:rsidRPr="00A52CD9">
        <w:rPr>
          <w:rStyle w:val="Hyperlink"/>
          <w:rPrChange w:id="306" w:author="Vermette, Stephane" w:date="2022-01-19T05:44:00Z">
            <w:rPr>
              <w:rStyle w:val="Hyperlink"/>
              <w:noProof/>
            </w:rPr>
          </w:rPrChange>
        </w:rPr>
        <w:t>3</w:t>
      </w:r>
      <w:r w:rsidR="00A56FEA" w:rsidRPr="00A52CD9">
        <w:rPr>
          <w:rFonts w:asciiTheme="minorHAnsi" w:eastAsiaTheme="minorEastAsia" w:hAnsiTheme="minorHAnsi" w:cstheme="minorBidi"/>
          <w:sz w:val="22"/>
          <w:szCs w:val="22"/>
          <w:rPrChange w:id="307"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308" w:author="Vermette, Stephane" w:date="2022-01-19T05:44:00Z">
            <w:rPr>
              <w:rStyle w:val="Hyperlink"/>
              <w:noProof/>
            </w:rPr>
          </w:rPrChange>
        </w:rPr>
        <w:t>Capability Mapping Checklist</w:t>
      </w:r>
      <w:r w:rsidR="00A56FEA" w:rsidRPr="00A52CD9">
        <w:rPr>
          <w:webHidden/>
          <w:rPrChange w:id="309" w:author="Vermette, Stephane" w:date="2022-01-19T05:44:00Z">
            <w:rPr>
              <w:noProof/>
              <w:webHidden/>
            </w:rPr>
          </w:rPrChange>
        </w:rPr>
        <w:tab/>
      </w:r>
      <w:r w:rsidR="00A56FEA" w:rsidRPr="00A52CD9">
        <w:rPr>
          <w:webHidden/>
          <w:rPrChange w:id="310" w:author="Vermette, Stephane" w:date="2022-01-19T05:44:00Z">
            <w:rPr>
              <w:noProof/>
              <w:webHidden/>
            </w:rPr>
          </w:rPrChange>
        </w:rPr>
        <w:fldChar w:fldCharType="begin"/>
      </w:r>
      <w:r w:rsidR="00A56FEA" w:rsidRPr="00A52CD9">
        <w:rPr>
          <w:webHidden/>
          <w:rPrChange w:id="311" w:author="Vermette, Stephane" w:date="2022-01-19T05:44:00Z">
            <w:rPr>
              <w:noProof/>
              <w:webHidden/>
            </w:rPr>
          </w:rPrChange>
        </w:rPr>
        <w:instrText xml:space="preserve"> PAGEREF _Toc88474813 \h </w:instrText>
      </w:r>
      <w:r w:rsidR="00A56FEA" w:rsidRPr="00A52CD9">
        <w:rPr>
          <w:webHidden/>
          <w:rPrChange w:id="312" w:author="Vermette, Stephane" w:date="2022-01-19T05:44:00Z">
            <w:rPr>
              <w:noProof/>
              <w:webHidden/>
            </w:rPr>
          </w:rPrChange>
        </w:rPr>
      </w:r>
      <w:r w:rsidR="00A56FEA" w:rsidRPr="00A52CD9">
        <w:rPr>
          <w:webHidden/>
          <w:rPrChange w:id="313" w:author="Vermette, Stephane" w:date="2022-01-19T05:44:00Z">
            <w:rPr>
              <w:noProof/>
              <w:webHidden/>
            </w:rPr>
          </w:rPrChange>
        </w:rPr>
        <w:fldChar w:fldCharType="separate"/>
      </w:r>
      <w:r w:rsidR="00A56FEA" w:rsidRPr="00A52CD9">
        <w:rPr>
          <w:webHidden/>
          <w:rPrChange w:id="314" w:author="Vermette, Stephane" w:date="2022-01-19T05:44:00Z">
            <w:rPr>
              <w:noProof/>
              <w:webHidden/>
            </w:rPr>
          </w:rPrChange>
        </w:rPr>
        <w:t>20</w:t>
      </w:r>
      <w:r w:rsidR="00A56FEA" w:rsidRPr="00A52CD9">
        <w:rPr>
          <w:webHidden/>
          <w:rPrChange w:id="315" w:author="Vermette, Stephane" w:date="2022-01-19T05:44:00Z">
            <w:rPr>
              <w:noProof/>
              <w:webHidden/>
            </w:rPr>
          </w:rPrChange>
        </w:rPr>
        <w:fldChar w:fldCharType="end"/>
      </w:r>
      <w:r w:rsidRPr="00A52CD9">
        <w:rPr>
          <w:rPrChange w:id="316" w:author="Vermette, Stephane" w:date="2022-01-19T05:44:00Z">
            <w:rPr>
              <w:noProof/>
            </w:rPr>
          </w:rPrChange>
        </w:rPr>
        <w:fldChar w:fldCharType="end"/>
      </w:r>
    </w:p>
    <w:p w14:paraId="155248AB" w14:textId="19090BD5" w:rsidR="00A56FEA" w:rsidRPr="00A52CD9" w:rsidRDefault="00C423ED">
      <w:pPr>
        <w:pStyle w:val="TOC2"/>
        <w:rPr>
          <w:rFonts w:asciiTheme="minorHAnsi" w:hAnsiTheme="minorHAnsi"/>
          <w:noProof w:val="0"/>
          <w:sz w:val="22"/>
          <w:lang w:val="en-US" w:eastAsia="en-US"/>
          <w:rPrChange w:id="317" w:author="Vermette, Stephane" w:date="2022-01-19T05:44:00Z">
            <w:rPr>
              <w:rFonts w:asciiTheme="minorHAnsi" w:hAnsiTheme="minorHAnsi"/>
              <w:sz w:val="22"/>
              <w:lang w:val="en-US" w:eastAsia="en-US"/>
            </w:rPr>
          </w:rPrChange>
        </w:rPr>
      </w:pPr>
      <w:r w:rsidRPr="00A52CD9">
        <w:rPr>
          <w:noProof w:val="0"/>
          <w:lang w:val="en-US"/>
          <w:rPrChange w:id="318" w:author="Vermette, Stephane" w:date="2022-01-19T05:44:00Z">
            <w:rPr/>
          </w:rPrChange>
        </w:rPr>
        <w:fldChar w:fldCharType="begin"/>
      </w:r>
      <w:r w:rsidRPr="00A52CD9">
        <w:rPr>
          <w:noProof w:val="0"/>
          <w:lang w:val="en-US"/>
          <w:rPrChange w:id="319" w:author="Vermette, Stephane" w:date="2022-01-19T05:44:00Z">
            <w:rPr/>
          </w:rPrChange>
        </w:rPr>
        <w:instrText xml:space="preserve"> HYPERLINK \l "_Toc88474814" </w:instrText>
      </w:r>
      <w:r w:rsidRPr="00A52CD9">
        <w:rPr>
          <w:noProof w:val="0"/>
          <w:lang w:val="en-US"/>
          <w:rPrChange w:id="320" w:author="Vermette, Stephane" w:date="2022-01-19T05:44:00Z">
            <w:rPr/>
          </w:rPrChange>
        </w:rPr>
        <w:fldChar w:fldCharType="separate"/>
      </w:r>
      <w:r w:rsidR="00A56FEA" w:rsidRPr="00A52CD9">
        <w:rPr>
          <w:rStyle w:val="Hyperlink"/>
          <w:noProof w:val="0"/>
          <w:lang w:val="en-US"/>
          <w:rPrChange w:id="321" w:author="Vermette, Stephane" w:date="2022-01-19T05:44:00Z">
            <w:rPr>
              <w:rStyle w:val="Hyperlink"/>
            </w:rPr>
          </w:rPrChange>
        </w:rPr>
        <w:t>Generic Areas</w:t>
      </w:r>
      <w:r w:rsidR="00A56FEA" w:rsidRPr="00A52CD9">
        <w:rPr>
          <w:noProof w:val="0"/>
          <w:webHidden/>
          <w:lang w:val="en-US"/>
          <w:rPrChange w:id="322" w:author="Vermette, Stephane" w:date="2022-01-19T05:44:00Z">
            <w:rPr>
              <w:webHidden/>
            </w:rPr>
          </w:rPrChange>
        </w:rPr>
        <w:tab/>
      </w:r>
      <w:r w:rsidR="00A56FEA" w:rsidRPr="00A52CD9">
        <w:rPr>
          <w:noProof w:val="0"/>
          <w:webHidden/>
          <w:lang w:val="en-US"/>
          <w:rPrChange w:id="323" w:author="Vermette, Stephane" w:date="2022-01-19T05:44:00Z">
            <w:rPr>
              <w:webHidden/>
            </w:rPr>
          </w:rPrChange>
        </w:rPr>
        <w:fldChar w:fldCharType="begin"/>
      </w:r>
      <w:r w:rsidR="00A56FEA" w:rsidRPr="00A52CD9">
        <w:rPr>
          <w:noProof w:val="0"/>
          <w:webHidden/>
          <w:lang w:val="en-US"/>
          <w:rPrChange w:id="324" w:author="Vermette, Stephane" w:date="2022-01-19T05:44:00Z">
            <w:rPr>
              <w:webHidden/>
            </w:rPr>
          </w:rPrChange>
        </w:rPr>
        <w:instrText xml:space="preserve"> PAGEREF _Toc88474814 \h </w:instrText>
      </w:r>
      <w:r w:rsidR="00A56FEA" w:rsidRPr="00A52CD9">
        <w:rPr>
          <w:noProof w:val="0"/>
          <w:webHidden/>
          <w:lang w:val="en-US"/>
          <w:rPrChange w:id="325" w:author="Vermette, Stephane" w:date="2022-01-19T05:44:00Z">
            <w:rPr>
              <w:webHidden/>
            </w:rPr>
          </w:rPrChange>
        </w:rPr>
      </w:r>
      <w:r w:rsidR="00A56FEA" w:rsidRPr="00A52CD9">
        <w:rPr>
          <w:noProof w:val="0"/>
          <w:webHidden/>
          <w:lang w:val="en-US"/>
          <w:rPrChange w:id="326" w:author="Vermette, Stephane" w:date="2022-01-19T05:44:00Z">
            <w:rPr>
              <w:webHidden/>
            </w:rPr>
          </w:rPrChange>
        </w:rPr>
        <w:fldChar w:fldCharType="separate"/>
      </w:r>
      <w:r w:rsidR="00A56FEA" w:rsidRPr="00A52CD9">
        <w:rPr>
          <w:noProof w:val="0"/>
          <w:webHidden/>
          <w:lang w:val="en-US"/>
          <w:rPrChange w:id="327" w:author="Vermette, Stephane" w:date="2022-01-19T05:44:00Z">
            <w:rPr>
              <w:webHidden/>
            </w:rPr>
          </w:rPrChange>
        </w:rPr>
        <w:t>20</w:t>
      </w:r>
      <w:r w:rsidR="00A56FEA" w:rsidRPr="00A52CD9">
        <w:rPr>
          <w:noProof w:val="0"/>
          <w:webHidden/>
          <w:lang w:val="en-US"/>
          <w:rPrChange w:id="328" w:author="Vermette, Stephane" w:date="2022-01-19T05:44:00Z">
            <w:rPr>
              <w:webHidden/>
            </w:rPr>
          </w:rPrChange>
        </w:rPr>
        <w:fldChar w:fldCharType="end"/>
      </w:r>
      <w:r w:rsidRPr="00A52CD9">
        <w:rPr>
          <w:noProof w:val="0"/>
          <w:lang w:val="en-US"/>
          <w:rPrChange w:id="329" w:author="Vermette, Stephane" w:date="2022-01-19T05:44:00Z">
            <w:rPr/>
          </w:rPrChange>
        </w:rPr>
        <w:fldChar w:fldCharType="end"/>
      </w:r>
    </w:p>
    <w:p w14:paraId="10BA7322" w14:textId="5D31A5B7" w:rsidR="00A56FEA" w:rsidRPr="00A52CD9" w:rsidRDefault="00C423ED">
      <w:pPr>
        <w:pStyle w:val="TOC2"/>
        <w:rPr>
          <w:rFonts w:asciiTheme="minorHAnsi" w:hAnsiTheme="minorHAnsi"/>
          <w:noProof w:val="0"/>
          <w:sz w:val="22"/>
          <w:lang w:val="en-US" w:eastAsia="en-US"/>
          <w:rPrChange w:id="330" w:author="Vermette, Stephane" w:date="2022-01-19T05:44:00Z">
            <w:rPr>
              <w:rFonts w:asciiTheme="minorHAnsi" w:hAnsiTheme="minorHAnsi"/>
              <w:sz w:val="22"/>
              <w:lang w:val="en-US" w:eastAsia="en-US"/>
            </w:rPr>
          </w:rPrChange>
        </w:rPr>
      </w:pPr>
      <w:r w:rsidRPr="00A52CD9">
        <w:rPr>
          <w:noProof w:val="0"/>
          <w:lang w:val="en-US"/>
          <w:rPrChange w:id="331" w:author="Vermette, Stephane" w:date="2022-01-19T05:44:00Z">
            <w:rPr/>
          </w:rPrChange>
        </w:rPr>
        <w:fldChar w:fldCharType="begin"/>
      </w:r>
      <w:r w:rsidRPr="00A52CD9">
        <w:rPr>
          <w:noProof w:val="0"/>
          <w:lang w:val="en-US"/>
          <w:rPrChange w:id="332" w:author="Vermette, Stephane" w:date="2022-01-19T05:44:00Z">
            <w:rPr/>
          </w:rPrChange>
        </w:rPr>
        <w:instrText xml:space="preserve"> HYPERLINK \l "_Toc88474815" </w:instrText>
      </w:r>
      <w:r w:rsidRPr="00A52CD9">
        <w:rPr>
          <w:noProof w:val="0"/>
          <w:lang w:val="en-US"/>
          <w:rPrChange w:id="333" w:author="Vermette, Stephane" w:date="2022-01-19T05:44:00Z">
            <w:rPr/>
          </w:rPrChange>
        </w:rPr>
        <w:fldChar w:fldCharType="separate"/>
      </w:r>
      <w:r w:rsidR="00A56FEA" w:rsidRPr="00A52CD9">
        <w:rPr>
          <w:rStyle w:val="Hyperlink"/>
          <w:noProof w:val="0"/>
          <w:lang w:val="en-US"/>
          <w:rPrChange w:id="334" w:author="Vermette, Stephane" w:date="2022-01-19T05:44:00Z">
            <w:rPr>
              <w:rStyle w:val="Hyperlink"/>
            </w:rPr>
          </w:rPrChange>
        </w:rPr>
        <w:t>Device Management</w:t>
      </w:r>
      <w:r w:rsidR="00A56FEA" w:rsidRPr="00A52CD9">
        <w:rPr>
          <w:noProof w:val="0"/>
          <w:webHidden/>
          <w:lang w:val="en-US"/>
          <w:rPrChange w:id="335" w:author="Vermette, Stephane" w:date="2022-01-19T05:44:00Z">
            <w:rPr>
              <w:webHidden/>
            </w:rPr>
          </w:rPrChange>
        </w:rPr>
        <w:tab/>
      </w:r>
      <w:r w:rsidR="00A56FEA" w:rsidRPr="00A52CD9">
        <w:rPr>
          <w:noProof w:val="0"/>
          <w:webHidden/>
          <w:lang w:val="en-US"/>
          <w:rPrChange w:id="336" w:author="Vermette, Stephane" w:date="2022-01-19T05:44:00Z">
            <w:rPr>
              <w:webHidden/>
            </w:rPr>
          </w:rPrChange>
        </w:rPr>
        <w:fldChar w:fldCharType="begin"/>
      </w:r>
      <w:r w:rsidR="00A56FEA" w:rsidRPr="00A52CD9">
        <w:rPr>
          <w:noProof w:val="0"/>
          <w:webHidden/>
          <w:lang w:val="en-US"/>
          <w:rPrChange w:id="337" w:author="Vermette, Stephane" w:date="2022-01-19T05:44:00Z">
            <w:rPr>
              <w:webHidden/>
            </w:rPr>
          </w:rPrChange>
        </w:rPr>
        <w:instrText xml:space="preserve"> PAGEREF _Toc88474815 \h </w:instrText>
      </w:r>
      <w:r w:rsidR="00A56FEA" w:rsidRPr="00A52CD9">
        <w:rPr>
          <w:noProof w:val="0"/>
          <w:webHidden/>
          <w:lang w:val="en-US"/>
          <w:rPrChange w:id="338" w:author="Vermette, Stephane" w:date="2022-01-19T05:44:00Z">
            <w:rPr>
              <w:webHidden/>
            </w:rPr>
          </w:rPrChange>
        </w:rPr>
      </w:r>
      <w:r w:rsidR="00A56FEA" w:rsidRPr="00A52CD9">
        <w:rPr>
          <w:noProof w:val="0"/>
          <w:webHidden/>
          <w:lang w:val="en-US"/>
          <w:rPrChange w:id="339" w:author="Vermette, Stephane" w:date="2022-01-19T05:44:00Z">
            <w:rPr>
              <w:webHidden/>
            </w:rPr>
          </w:rPrChange>
        </w:rPr>
        <w:fldChar w:fldCharType="separate"/>
      </w:r>
      <w:r w:rsidR="00A56FEA" w:rsidRPr="00A52CD9">
        <w:rPr>
          <w:noProof w:val="0"/>
          <w:webHidden/>
          <w:lang w:val="en-US"/>
          <w:rPrChange w:id="340" w:author="Vermette, Stephane" w:date="2022-01-19T05:44:00Z">
            <w:rPr>
              <w:webHidden/>
            </w:rPr>
          </w:rPrChange>
        </w:rPr>
        <w:t>21</w:t>
      </w:r>
      <w:r w:rsidR="00A56FEA" w:rsidRPr="00A52CD9">
        <w:rPr>
          <w:noProof w:val="0"/>
          <w:webHidden/>
          <w:lang w:val="en-US"/>
          <w:rPrChange w:id="341" w:author="Vermette, Stephane" w:date="2022-01-19T05:44:00Z">
            <w:rPr>
              <w:webHidden/>
            </w:rPr>
          </w:rPrChange>
        </w:rPr>
        <w:fldChar w:fldCharType="end"/>
      </w:r>
      <w:r w:rsidRPr="00A52CD9">
        <w:rPr>
          <w:noProof w:val="0"/>
          <w:lang w:val="en-US"/>
          <w:rPrChange w:id="342" w:author="Vermette, Stephane" w:date="2022-01-19T05:44:00Z">
            <w:rPr/>
          </w:rPrChange>
        </w:rPr>
        <w:fldChar w:fldCharType="end"/>
      </w:r>
    </w:p>
    <w:p w14:paraId="5BDF9CDE" w14:textId="400EC566" w:rsidR="00A56FEA" w:rsidRPr="00A52CD9" w:rsidRDefault="00C423ED">
      <w:pPr>
        <w:pStyle w:val="TOC2"/>
        <w:rPr>
          <w:rFonts w:asciiTheme="minorHAnsi" w:hAnsiTheme="minorHAnsi"/>
          <w:noProof w:val="0"/>
          <w:sz w:val="22"/>
          <w:lang w:val="en-US" w:eastAsia="en-US"/>
          <w:rPrChange w:id="343" w:author="Vermette, Stephane" w:date="2022-01-19T05:44:00Z">
            <w:rPr>
              <w:rFonts w:asciiTheme="minorHAnsi" w:hAnsiTheme="minorHAnsi"/>
              <w:sz w:val="22"/>
              <w:lang w:val="en-US" w:eastAsia="en-US"/>
            </w:rPr>
          </w:rPrChange>
        </w:rPr>
      </w:pPr>
      <w:r w:rsidRPr="00A52CD9">
        <w:rPr>
          <w:noProof w:val="0"/>
          <w:lang w:val="en-US"/>
          <w:rPrChange w:id="344" w:author="Vermette, Stephane" w:date="2022-01-19T05:44:00Z">
            <w:rPr/>
          </w:rPrChange>
        </w:rPr>
        <w:fldChar w:fldCharType="begin"/>
      </w:r>
      <w:r w:rsidRPr="00A52CD9">
        <w:rPr>
          <w:noProof w:val="0"/>
          <w:lang w:val="en-US"/>
          <w:rPrChange w:id="345" w:author="Vermette, Stephane" w:date="2022-01-19T05:44:00Z">
            <w:rPr/>
          </w:rPrChange>
        </w:rPr>
        <w:instrText xml:space="preserve"> HYPERLINK \l "_Toc88474816" </w:instrText>
      </w:r>
      <w:r w:rsidRPr="00A52CD9">
        <w:rPr>
          <w:noProof w:val="0"/>
          <w:lang w:val="en-US"/>
          <w:rPrChange w:id="346" w:author="Vermette, Stephane" w:date="2022-01-19T05:44:00Z">
            <w:rPr/>
          </w:rPrChange>
        </w:rPr>
        <w:fldChar w:fldCharType="separate"/>
      </w:r>
      <w:r w:rsidR="00A56FEA" w:rsidRPr="00A52CD9">
        <w:rPr>
          <w:rStyle w:val="Hyperlink"/>
          <w:noProof w:val="0"/>
          <w:lang w:val="en-US"/>
          <w:rPrChange w:id="347" w:author="Vermette, Stephane" w:date="2022-01-19T05:44:00Z">
            <w:rPr>
              <w:rStyle w:val="Hyperlink"/>
            </w:rPr>
          </w:rPrChange>
        </w:rPr>
        <w:t>Support</w:t>
      </w:r>
      <w:r w:rsidR="00A56FEA" w:rsidRPr="00A52CD9">
        <w:rPr>
          <w:noProof w:val="0"/>
          <w:webHidden/>
          <w:lang w:val="en-US"/>
          <w:rPrChange w:id="348" w:author="Vermette, Stephane" w:date="2022-01-19T05:44:00Z">
            <w:rPr>
              <w:webHidden/>
            </w:rPr>
          </w:rPrChange>
        </w:rPr>
        <w:tab/>
      </w:r>
      <w:r w:rsidR="00A56FEA" w:rsidRPr="00A52CD9">
        <w:rPr>
          <w:noProof w:val="0"/>
          <w:webHidden/>
          <w:lang w:val="en-US"/>
          <w:rPrChange w:id="349" w:author="Vermette, Stephane" w:date="2022-01-19T05:44:00Z">
            <w:rPr>
              <w:webHidden/>
            </w:rPr>
          </w:rPrChange>
        </w:rPr>
        <w:fldChar w:fldCharType="begin"/>
      </w:r>
      <w:r w:rsidR="00A56FEA" w:rsidRPr="00A52CD9">
        <w:rPr>
          <w:noProof w:val="0"/>
          <w:webHidden/>
          <w:lang w:val="en-US"/>
          <w:rPrChange w:id="350" w:author="Vermette, Stephane" w:date="2022-01-19T05:44:00Z">
            <w:rPr>
              <w:webHidden/>
            </w:rPr>
          </w:rPrChange>
        </w:rPr>
        <w:instrText xml:space="preserve"> PAGEREF _Toc88474816 \h </w:instrText>
      </w:r>
      <w:r w:rsidR="00A56FEA" w:rsidRPr="00A52CD9">
        <w:rPr>
          <w:noProof w:val="0"/>
          <w:webHidden/>
          <w:lang w:val="en-US"/>
          <w:rPrChange w:id="351" w:author="Vermette, Stephane" w:date="2022-01-19T05:44:00Z">
            <w:rPr>
              <w:webHidden/>
            </w:rPr>
          </w:rPrChange>
        </w:rPr>
      </w:r>
      <w:r w:rsidR="00A56FEA" w:rsidRPr="00A52CD9">
        <w:rPr>
          <w:noProof w:val="0"/>
          <w:webHidden/>
          <w:lang w:val="en-US"/>
          <w:rPrChange w:id="352" w:author="Vermette, Stephane" w:date="2022-01-19T05:44:00Z">
            <w:rPr>
              <w:webHidden/>
            </w:rPr>
          </w:rPrChange>
        </w:rPr>
        <w:fldChar w:fldCharType="separate"/>
      </w:r>
      <w:r w:rsidR="00A56FEA" w:rsidRPr="00A52CD9">
        <w:rPr>
          <w:noProof w:val="0"/>
          <w:webHidden/>
          <w:lang w:val="en-US"/>
          <w:rPrChange w:id="353" w:author="Vermette, Stephane" w:date="2022-01-19T05:44:00Z">
            <w:rPr>
              <w:webHidden/>
            </w:rPr>
          </w:rPrChange>
        </w:rPr>
        <w:t>22</w:t>
      </w:r>
      <w:r w:rsidR="00A56FEA" w:rsidRPr="00A52CD9">
        <w:rPr>
          <w:noProof w:val="0"/>
          <w:webHidden/>
          <w:lang w:val="en-US"/>
          <w:rPrChange w:id="354" w:author="Vermette, Stephane" w:date="2022-01-19T05:44:00Z">
            <w:rPr>
              <w:webHidden/>
            </w:rPr>
          </w:rPrChange>
        </w:rPr>
        <w:fldChar w:fldCharType="end"/>
      </w:r>
      <w:r w:rsidRPr="00A52CD9">
        <w:rPr>
          <w:noProof w:val="0"/>
          <w:lang w:val="en-US"/>
          <w:rPrChange w:id="355" w:author="Vermette, Stephane" w:date="2022-01-19T05:44:00Z">
            <w:rPr/>
          </w:rPrChange>
        </w:rPr>
        <w:fldChar w:fldCharType="end"/>
      </w:r>
    </w:p>
    <w:p w14:paraId="2C91CF5C" w14:textId="04AF87A8" w:rsidR="00A56FEA" w:rsidRPr="00A52CD9" w:rsidRDefault="00C423ED">
      <w:pPr>
        <w:pStyle w:val="TOC1"/>
        <w:rPr>
          <w:rFonts w:asciiTheme="minorHAnsi" w:eastAsiaTheme="minorEastAsia" w:hAnsiTheme="minorHAnsi" w:cstheme="minorBidi"/>
          <w:sz w:val="22"/>
          <w:szCs w:val="22"/>
          <w:rPrChange w:id="356"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"_Toc88474817"</w:instrText>
      </w:r>
      <w:r w:rsidRPr="00A52CD9">
        <w:instrText xml:space="preserve"> </w:instrText>
      </w:r>
      <w:r w:rsidRPr="00A52CD9">
        <w:fldChar w:fldCharType="separate"/>
      </w:r>
      <w:r w:rsidR="00A56FEA" w:rsidRPr="00A52CD9">
        <w:rPr>
          <w:rStyle w:val="Hyperlink"/>
          <w:rPrChange w:id="357" w:author="Vermette, Stephane" w:date="2022-01-19T05:44:00Z">
            <w:rPr>
              <w:rStyle w:val="Hyperlink"/>
              <w:noProof/>
            </w:rPr>
          </w:rPrChange>
        </w:rPr>
        <w:t>4</w:t>
      </w:r>
      <w:r w:rsidR="00A56FEA" w:rsidRPr="00A52CD9">
        <w:rPr>
          <w:rFonts w:asciiTheme="minorHAnsi" w:eastAsiaTheme="minorEastAsia" w:hAnsiTheme="minorHAnsi" w:cstheme="minorBidi"/>
          <w:sz w:val="22"/>
          <w:szCs w:val="22"/>
          <w:rPrChange w:id="358"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359" w:author="Vermette, Stephane" w:date="2022-01-19T05:44:00Z">
            <w:rPr>
              <w:rStyle w:val="Hyperlink"/>
              <w:noProof/>
            </w:rPr>
          </w:rPrChange>
        </w:rPr>
        <w:t>UPtime Services-Initial Release/R2 - WIP</w:t>
      </w:r>
      <w:r w:rsidR="00A56FEA" w:rsidRPr="00A52CD9">
        <w:rPr>
          <w:webHidden/>
          <w:rPrChange w:id="360" w:author="Vermette, Stephane" w:date="2022-01-19T05:44:00Z">
            <w:rPr>
              <w:noProof/>
              <w:webHidden/>
            </w:rPr>
          </w:rPrChange>
        </w:rPr>
        <w:tab/>
      </w:r>
      <w:r w:rsidR="00A56FEA" w:rsidRPr="00A52CD9">
        <w:rPr>
          <w:webHidden/>
          <w:rPrChange w:id="361" w:author="Vermette, Stephane" w:date="2022-01-19T05:44:00Z">
            <w:rPr>
              <w:noProof/>
              <w:webHidden/>
            </w:rPr>
          </w:rPrChange>
        </w:rPr>
        <w:fldChar w:fldCharType="begin"/>
      </w:r>
      <w:r w:rsidR="00A56FEA" w:rsidRPr="00A52CD9">
        <w:rPr>
          <w:webHidden/>
          <w:rPrChange w:id="362" w:author="Vermette, Stephane" w:date="2022-01-19T05:44:00Z">
            <w:rPr>
              <w:noProof/>
              <w:webHidden/>
            </w:rPr>
          </w:rPrChange>
        </w:rPr>
        <w:instrText xml:space="preserve"> PAGEREF _Toc88474817 \h </w:instrText>
      </w:r>
      <w:r w:rsidR="00A56FEA" w:rsidRPr="00A52CD9">
        <w:rPr>
          <w:webHidden/>
          <w:rPrChange w:id="363" w:author="Vermette, Stephane" w:date="2022-01-19T05:44:00Z">
            <w:rPr>
              <w:noProof/>
              <w:webHidden/>
            </w:rPr>
          </w:rPrChange>
        </w:rPr>
      </w:r>
      <w:r w:rsidR="00A56FEA" w:rsidRPr="00A52CD9">
        <w:rPr>
          <w:webHidden/>
          <w:rPrChange w:id="364" w:author="Vermette, Stephane" w:date="2022-01-19T05:44:00Z">
            <w:rPr>
              <w:noProof/>
              <w:webHidden/>
            </w:rPr>
          </w:rPrChange>
        </w:rPr>
        <w:fldChar w:fldCharType="separate"/>
      </w:r>
      <w:r w:rsidR="00A56FEA" w:rsidRPr="00A52CD9">
        <w:rPr>
          <w:webHidden/>
          <w:rPrChange w:id="365" w:author="Vermette, Stephane" w:date="2022-01-19T05:44:00Z">
            <w:rPr>
              <w:noProof/>
              <w:webHidden/>
            </w:rPr>
          </w:rPrChange>
        </w:rPr>
        <w:t>23</w:t>
      </w:r>
      <w:r w:rsidR="00A56FEA" w:rsidRPr="00A52CD9">
        <w:rPr>
          <w:webHidden/>
          <w:rPrChange w:id="366" w:author="Vermette, Stephane" w:date="2022-01-19T05:44:00Z">
            <w:rPr>
              <w:noProof/>
              <w:webHidden/>
            </w:rPr>
          </w:rPrChange>
        </w:rPr>
        <w:fldChar w:fldCharType="end"/>
      </w:r>
      <w:r w:rsidRPr="00A52CD9">
        <w:rPr>
          <w:rPrChange w:id="367" w:author="Vermette, Stephane" w:date="2022-01-19T05:44:00Z">
            <w:rPr>
              <w:noProof/>
            </w:rPr>
          </w:rPrChange>
        </w:rPr>
        <w:fldChar w:fldCharType="end"/>
      </w:r>
    </w:p>
    <w:p w14:paraId="70CCC6AC" w14:textId="59A232D8" w:rsidR="00A56FEA" w:rsidRPr="00A52CD9" w:rsidRDefault="00C423ED">
      <w:pPr>
        <w:pStyle w:val="TOC3"/>
        <w:rPr>
          <w:rFonts w:asciiTheme="minorHAnsi" w:eastAsiaTheme="minorEastAsia" w:hAnsiTheme="minorHAnsi" w:cstheme="minorBidi"/>
          <w:noProof w:val="0"/>
          <w:sz w:val="22"/>
          <w:szCs w:val="22"/>
          <w:rPrChange w:id="368" w:author="Vermette, Stephane" w:date="2022-01-19T05:44:00Z">
            <w:rPr>
              <w:rFonts w:asciiTheme="minorHAnsi" w:eastAsiaTheme="minorEastAsia" w:hAnsiTheme="minorHAnsi" w:cstheme="minorBidi"/>
              <w:sz w:val="22"/>
              <w:szCs w:val="22"/>
            </w:rPr>
          </w:rPrChange>
        </w:rPr>
      </w:pPr>
      <w:r w:rsidRPr="00A52CD9">
        <w:rPr>
          <w:noProof w:val="0"/>
          <w:rPrChange w:id="369" w:author="Vermette, Stephane" w:date="2022-01-19T05:44:00Z">
            <w:rPr/>
          </w:rPrChange>
        </w:rPr>
        <w:fldChar w:fldCharType="begin"/>
      </w:r>
      <w:r w:rsidRPr="00A52CD9">
        <w:rPr>
          <w:noProof w:val="0"/>
          <w:rPrChange w:id="370" w:author="Vermette, Stephane" w:date="2022-01-19T05:44:00Z">
            <w:rPr/>
          </w:rPrChange>
        </w:rPr>
        <w:instrText xml:space="preserve"> HYPERLINK \l "_Toc88474818" </w:instrText>
      </w:r>
      <w:r w:rsidRPr="00A52CD9">
        <w:rPr>
          <w:noProof w:val="0"/>
          <w:rPrChange w:id="371" w:author="Vermette, Stephane" w:date="2022-01-19T05:44:00Z">
            <w:rPr/>
          </w:rPrChange>
        </w:rPr>
        <w:fldChar w:fldCharType="separate"/>
      </w:r>
      <w:r w:rsidR="00A56FEA" w:rsidRPr="00A52CD9">
        <w:rPr>
          <w:rStyle w:val="Hyperlink"/>
          <w:noProof w:val="0"/>
          <w:rPrChange w:id="372" w:author="Vermette, Stephane" w:date="2022-01-19T05:44:00Z">
            <w:rPr>
              <w:rStyle w:val="Hyperlink"/>
            </w:rPr>
          </w:rPrChange>
        </w:rPr>
        <w:t>4.1</w:t>
      </w:r>
      <w:r w:rsidR="00A56FEA" w:rsidRPr="00A52CD9">
        <w:rPr>
          <w:rFonts w:asciiTheme="minorHAnsi" w:eastAsiaTheme="minorEastAsia" w:hAnsiTheme="minorHAnsi" w:cstheme="minorBidi"/>
          <w:noProof w:val="0"/>
          <w:sz w:val="22"/>
          <w:szCs w:val="22"/>
          <w:rPrChange w:id="373"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374" w:author="Vermette, Stephane" w:date="2022-01-19T05:44:00Z">
            <w:rPr>
              <w:rStyle w:val="Hyperlink"/>
            </w:rPr>
          </w:rPrChange>
        </w:rPr>
        <w:t>General Services</w:t>
      </w:r>
      <w:r w:rsidR="00A56FEA" w:rsidRPr="00A52CD9">
        <w:rPr>
          <w:noProof w:val="0"/>
          <w:webHidden/>
          <w:rPrChange w:id="375" w:author="Vermette, Stephane" w:date="2022-01-19T05:44:00Z">
            <w:rPr>
              <w:webHidden/>
            </w:rPr>
          </w:rPrChange>
        </w:rPr>
        <w:tab/>
      </w:r>
      <w:r w:rsidR="00A56FEA" w:rsidRPr="00A52CD9">
        <w:rPr>
          <w:noProof w:val="0"/>
          <w:webHidden/>
          <w:rPrChange w:id="376" w:author="Vermette, Stephane" w:date="2022-01-19T05:44:00Z">
            <w:rPr>
              <w:webHidden/>
            </w:rPr>
          </w:rPrChange>
        </w:rPr>
        <w:fldChar w:fldCharType="begin"/>
      </w:r>
      <w:r w:rsidR="00A56FEA" w:rsidRPr="00A52CD9">
        <w:rPr>
          <w:noProof w:val="0"/>
          <w:webHidden/>
          <w:rPrChange w:id="377" w:author="Vermette, Stephane" w:date="2022-01-19T05:44:00Z">
            <w:rPr>
              <w:webHidden/>
            </w:rPr>
          </w:rPrChange>
        </w:rPr>
        <w:instrText xml:space="preserve"> PAGEREF _Toc88474818 \h </w:instrText>
      </w:r>
      <w:r w:rsidR="00A56FEA" w:rsidRPr="00A52CD9">
        <w:rPr>
          <w:noProof w:val="0"/>
          <w:webHidden/>
          <w:rPrChange w:id="378" w:author="Vermette, Stephane" w:date="2022-01-19T05:44:00Z">
            <w:rPr>
              <w:webHidden/>
            </w:rPr>
          </w:rPrChange>
        </w:rPr>
      </w:r>
      <w:r w:rsidR="00A56FEA" w:rsidRPr="00A52CD9">
        <w:rPr>
          <w:noProof w:val="0"/>
          <w:webHidden/>
          <w:rPrChange w:id="379" w:author="Vermette, Stephane" w:date="2022-01-19T05:44:00Z">
            <w:rPr>
              <w:webHidden/>
            </w:rPr>
          </w:rPrChange>
        </w:rPr>
        <w:fldChar w:fldCharType="separate"/>
      </w:r>
      <w:r w:rsidR="00A56FEA" w:rsidRPr="00A52CD9">
        <w:rPr>
          <w:noProof w:val="0"/>
          <w:webHidden/>
          <w:rPrChange w:id="380" w:author="Vermette, Stephane" w:date="2022-01-19T05:44:00Z">
            <w:rPr>
              <w:webHidden/>
            </w:rPr>
          </w:rPrChange>
        </w:rPr>
        <w:t>25</w:t>
      </w:r>
      <w:r w:rsidR="00A56FEA" w:rsidRPr="00A52CD9">
        <w:rPr>
          <w:noProof w:val="0"/>
          <w:webHidden/>
          <w:rPrChange w:id="381" w:author="Vermette, Stephane" w:date="2022-01-19T05:44:00Z">
            <w:rPr>
              <w:webHidden/>
            </w:rPr>
          </w:rPrChange>
        </w:rPr>
        <w:fldChar w:fldCharType="end"/>
      </w:r>
      <w:r w:rsidRPr="00A52CD9">
        <w:rPr>
          <w:noProof w:val="0"/>
          <w:rPrChange w:id="382" w:author="Vermette, Stephane" w:date="2022-01-19T05:44:00Z">
            <w:rPr/>
          </w:rPrChange>
        </w:rPr>
        <w:fldChar w:fldCharType="end"/>
      </w:r>
    </w:p>
    <w:p w14:paraId="7AEEB4E9" w14:textId="7C54983F" w:rsidR="00A56FEA" w:rsidRPr="00A52CD9" w:rsidRDefault="00C423ED">
      <w:pPr>
        <w:pStyle w:val="TOC3"/>
        <w:rPr>
          <w:rFonts w:asciiTheme="minorHAnsi" w:eastAsiaTheme="minorEastAsia" w:hAnsiTheme="minorHAnsi" w:cstheme="minorBidi"/>
          <w:noProof w:val="0"/>
          <w:sz w:val="22"/>
          <w:szCs w:val="22"/>
          <w:rPrChange w:id="383" w:author="Vermette, Stephane" w:date="2022-01-19T05:44:00Z">
            <w:rPr>
              <w:rFonts w:asciiTheme="minorHAnsi" w:eastAsiaTheme="minorEastAsia" w:hAnsiTheme="minorHAnsi" w:cstheme="minorBidi"/>
              <w:sz w:val="22"/>
              <w:szCs w:val="22"/>
            </w:rPr>
          </w:rPrChange>
        </w:rPr>
      </w:pPr>
      <w:r w:rsidRPr="00A52CD9">
        <w:rPr>
          <w:noProof w:val="0"/>
          <w:rPrChange w:id="384" w:author="Vermette, Stephane" w:date="2022-01-19T05:44:00Z">
            <w:rPr/>
          </w:rPrChange>
        </w:rPr>
        <w:fldChar w:fldCharType="begin"/>
      </w:r>
      <w:r w:rsidRPr="00A52CD9">
        <w:rPr>
          <w:noProof w:val="0"/>
          <w:rPrChange w:id="385" w:author="Vermette, Stephane" w:date="2022-01-19T05:44:00Z">
            <w:rPr/>
          </w:rPrChange>
        </w:rPr>
        <w:instrText xml:space="preserve"> HYPERLINK \l "_Toc88474819" </w:instrText>
      </w:r>
      <w:r w:rsidRPr="00A52CD9">
        <w:rPr>
          <w:noProof w:val="0"/>
          <w:rPrChange w:id="386" w:author="Vermette, Stephane" w:date="2022-01-19T05:44:00Z">
            <w:rPr/>
          </w:rPrChange>
        </w:rPr>
        <w:fldChar w:fldCharType="separate"/>
      </w:r>
      <w:r w:rsidR="00A56FEA" w:rsidRPr="00A52CD9">
        <w:rPr>
          <w:rStyle w:val="Hyperlink"/>
          <w:noProof w:val="0"/>
          <w:rPrChange w:id="387" w:author="Vermette, Stephane" w:date="2022-01-19T05:44:00Z">
            <w:rPr>
              <w:rStyle w:val="Hyperlink"/>
            </w:rPr>
          </w:rPrChange>
        </w:rPr>
        <w:t>4.2</w:t>
      </w:r>
      <w:r w:rsidR="00A56FEA" w:rsidRPr="00A52CD9">
        <w:rPr>
          <w:rFonts w:asciiTheme="minorHAnsi" w:eastAsiaTheme="minorEastAsia" w:hAnsiTheme="minorHAnsi" w:cstheme="minorBidi"/>
          <w:noProof w:val="0"/>
          <w:sz w:val="22"/>
          <w:szCs w:val="22"/>
          <w:rPrChange w:id="388"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389" w:author="Vermette, Stephane" w:date="2022-01-19T05:44:00Z">
            <w:rPr>
              <w:rStyle w:val="Hyperlink"/>
            </w:rPr>
          </w:rPrChange>
        </w:rPr>
        <w:t>Portal Services</w:t>
      </w:r>
      <w:r w:rsidR="00A56FEA" w:rsidRPr="00A52CD9">
        <w:rPr>
          <w:noProof w:val="0"/>
          <w:webHidden/>
          <w:rPrChange w:id="390" w:author="Vermette, Stephane" w:date="2022-01-19T05:44:00Z">
            <w:rPr>
              <w:webHidden/>
            </w:rPr>
          </w:rPrChange>
        </w:rPr>
        <w:tab/>
      </w:r>
      <w:r w:rsidR="00A56FEA" w:rsidRPr="00A52CD9">
        <w:rPr>
          <w:noProof w:val="0"/>
          <w:webHidden/>
          <w:rPrChange w:id="391" w:author="Vermette, Stephane" w:date="2022-01-19T05:44:00Z">
            <w:rPr>
              <w:webHidden/>
            </w:rPr>
          </w:rPrChange>
        </w:rPr>
        <w:fldChar w:fldCharType="begin"/>
      </w:r>
      <w:r w:rsidR="00A56FEA" w:rsidRPr="00A52CD9">
        <w:rPr>
          <w:noProof w:val="0"/>
          <w:webHidden/>
          <w:rPrChange w:id="392" w:author="Vermette, Stephane" w:date="2022-01-19T05:44:00Z">
            <w:rPr>
              <w:webHidden/>
            </w:rPr>
          </w:rPrChange>
        </w:rPr>
        <w:instrText xml:space="preserve"> PAGEREF _Toc88474819 \h </w:instrText>
      </w:r>
      <w:r w:rsidR="00A56FEA" w:rsidRPr="00A52CD9">
        <w:rPr>
          <w:noProof w:val="0"/>
          <w:webHidden/>
          <w:rPrChange w:id="393" w:author="Vermette, Stephane" w:date="2022-01-19T05:44:00Z">
            <w:rPr>
              <w:webHidden/>
            </w:rPr>
          </w:rPrChange>
        </w:rPr>
      </w:r>
      <w:r w:rsidR="00A56FEA" w:rsidRPr="00A52CD9">
        <w:rPr>
          <w:noProof w:val="0"/>
          <w:webHidden/>
          <w:rPrChange w:id="394" w:author="Vermette, Stephane" w:date="2022-01-19T05:44:00Z">
            <w:rPr>
              <w:webHidden/>
            </w:rPr>
          </w:rPrChange>
        </w:rPr>
        <w:fldChar w:fldCharType="separate"/>
      </w:r>
      <w:r w:rsidR="00A56FEA" w:rsidRPr="00A52CD9">
        <w:rPr>
          <w:noProof w:val="0"/>
          <w:webHidden/>
          <w:rPrChange w:id="395" w:author="Vermette, Stephane" w:date="2022-01-19T05:44:00Z">
            <w:rPr>
              <w:webHidden/>
            </w:rPr>
          </w:rPrChange>
        </w:rPr>
        <w:t>27</w:t>
      </w:r>
      <w:r w:rsidR="00A56FEA" w:rsidRPr="00A52CD9">
        <w:rPr>
          <w:noProof w:val="0"/>
          <w:webHidden/>
          <w:rPrChange w:id="396" w:author="Vermette, Stephane" w:date="2022-01-19T05:44:00Z">
            <w:rPr>
              <w:webHidden/>
            </w:rPr>
          </w:rPrChange>
        </w:rPr>
        <w:fldChar w:fldCharType="end"/>
      </w:r>
      <w:r w:rsidRPr="00A52CD9">
        <w:rPr>
          <w:noProof w:val="0"/>
          <w:rPrChange w:id="397" w:author="Vermette, Stephane" w:date="2022-01-19T05:44:00Z">
            <w:rPr/>
          </w:rPrChange>
        </w:rPr>
        <w:fldChar w:fldCharType="end"/>
      </w:r>
    </w:p>
    <w:p w14:paraId="329F355F" w14:textId="73627B50" w:rsidR="00A56FEA" w:rsidRPr="00A52CD9" w:rsidRDefault="00C423ED">
      <w:pPr>
        <w:pStyle w:val="TOC3"/>
        <w:rPr>
          <w:rFonts w:asciiTheme="minorHAnsi" w:eastAsiaTheme="minorEastAsia" w:hAnsiTheme="minorHAnsi" w:cstheme="minorBidi"/>
          <w:noProof w:val="0"/>
          <w:sz w:val="22"/>
          <w:szCs w:val="22"/>
          <w:rPrChange w:id="398" w:author="Vermette, Stephane" w:date="2022-01-19T05:44:00Z">
            <w:rPr>
              <w:rFonts w:asciiTheme="minorHAnsi" w:eastAsiaTheme="minorEastAsia" w:hAnsiTheme="minorHAnsi" w:cstheme="minorBidi"/>
              <w:sz w:val="22"/>
              <w:szCs w:val="22"/>
            </w:rPr>
          </w:rPrChange>
        </w:rPr>
      </w:pPr>
      <w:r w:rsidRPr="00A52CD9">
        <w:rPr>
          <w:noProof w:val="0"/>
          <w:rPrChange w:id="399" w:author="Vermette, Stephane" w:date="2022-01-19T05:44:00Z">
            <w:rPr/>
          </w:rPrChange>
        </w:rPr>
        <w:fldChar w:fldCharType="begin"/>
      </w:r>
      <w:r w:rsidRPr="00A52CD9">
        <w:rPr>
          <w:noProof w:val="0"/>
          <w:rPrChange w:id="400" w:author="Vermette, Stephane" w:date="2022-01-19T05:44:00Z">
            <w:rPr/>
          </w:rPrChange>
        </w:rPr>
        <w:instrText xml:space="preserve"> HYPERLINK \l "_Toc88474820" </w:instrText>
      </w:r>
      <w:r w:rsidRPr="00A52CD9">
        <w:rPr>
          <w:noProof w:val="0"/>
          <w:rPrChange w:id="401" w:author="Vermette, Stephane" w:date="2022-01-19T05:44:00Z">
            <w:rPr/>
          </w:rPrChange>
        </w:rPr>
        <w:fldChar w:fldCharType="separate"/>
      </w:r>
      <w:r w:rsidR="00A56FEA" w:rsidRPr="00A52CD9">
        <w:rPr>
          <w:rStyle w:val="Hyperlink"/>
          <w:noProof w:val="0"/>
          <w:rPrChange w:id="402" w:author="Vermette, Stephane" w:date="2022-01-19T05:44:00Z">
            <w:rPr>
              <w:rStyle w:val="Hyperlink"/>
            </w:rPr>
          </w:rPrChange>
        </w:rPr>
        <w:t>4.3</w:t>
      </w:r>
      <w:r w:rsidR="00A56FEA" w:rsidRPr="00A52CD9">
        <w:rPr>
          <w:rFonts w:asciiTheme="minorHAnsi" w:eastAsiaTheme="minorEastAsia" w:hAnsiTheme="minorHAnsi" w:cstheme="minorBidi"/>
          <w:noProof w:val="0"/>
          <w:sz w:val="22"/>
          <w:szCs w:val="22"/>
          <w:rPrChange w:id="403"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404" w:author="Vermette, Stephane" w:date="2022-01-19T05:44:00Z">
            <w:rPr>
              <w:rStyle w:val="Hyperlink"/>
            </w:rPr>
          </w:rPrChange>
        </w:rPr>
        <w:t>Support Services</w:t>
      </w:r>
      <w:r w:rsidR="00A56FEA" w:rsidRPr="00A52CD9">
        <w:rPr>
          <w:noProof w:val="0"/>
          <w:webHidden/>
          <w:rPrChange w:id="405" w:author="Vermette, Stephane" w:date="2022-01-19T05:44:00Z">
            <w:rPr>
              <w:webHidden/>
            </w:rPr>
          </w:rPrChange>
        </w:rPr>
        <w:tab/>
      </w:r>
      <w:r w:rsidR="00A56FEA" w:rsidRPr="00A52CD9">
        <w:rPr>
          <w:noProof w:val="0"/>
          <w:webHidden/>
          <w:rPrChange w:id="406" w:author="Vermette, Stephane" w:date="2022-01-19T05:44:00Z">
            <w:rPr>
              <w:webHidden/>
            </w:rPr>
          </w:rPrChange>
        </w:rPr>
        <w:fldChar w:fldCharType="begin"/>
      </w:r>
      <w:r w:rsidR="00A56FEA" w:rsidRPr="00A52CD9">
        <w:rPr>
          <w:noProof w:val="0"/>
          <w:webHidden/>
          <w:rPrChange w:id="407" w:author="Vermette, Stephane" w:date="2022-01-19T05:44:00Z">
            <w:rPr>
              <w:webHidden/>
            </w:rPr>
          </w:rPrChange>
        </w:rPr>
        <w:instrText xml:space="preserve"> PAGEREF _Toc88474820 \h </w:instrText>
      </w:r>
      <w:r w:rsidR="00A56FEA" w:rsidRPr="00A52CD9">
        <w:rPr>
          <w:noProof w:val="0"/>
          <w:webHidden/>
          <w:rPrChange w:id="408" w:author="Vermette, Stephane" w:date="2022-01-19T05:44:00Z">
            <w:rPr>
              <w:webHidden/>
            </w:rPr>
          </w:rPrChange>
        </w:rPr>
      </w:r>
      <w:r w:rsidR="00A56FEA" w:rsidRPr="00A52CD9">
        <w:rPr>
          <w:noProof w:val="0"/>
          <w:webHidden/>
          <w:rPrChange w:id="409" w:author="Vermette, Stephane" w:date="2022-01-19T05:44:00Z">
            <w:rPr>
              <w:webHidden/>
            </w:rPr>
          </w:rPrChange>
        </w:rPr>
        <w:fldChar w:fldCharType="separate"/>
      </w:r>
      <w:r w:rsidR="00A56FEA" w:rsidRPr="00A52CD9">
        <w:rPr>
          <w:noProof w:val="0"/>
          <w:webHidden/>
          <w:rPrChange w:id="410" w:author="Vermette, Stephane" w:date="2022-01-19T05:44:00Z">
            <w:rPr>
              <w:webHidden/>
            </w:rPr>
          </w:rPrChange>
        </w:rPr>
        <w:t>28</w:t>
      </w:r>
      <w:r w:rsidR="00A56FEA" w:rsidRPr="00A52CD9">
        <w:rPr>
          <w:noProof w:val="0"/>
          <w:webHidden/>
          <w:rPrChange w:id="411" w:author="Vermette, Stephane" w:date="2022-01-19T05:44:00Z">
            <w:rPr>
              <w:webHidden/>
            </w:rPr>
          </w:rPrChange>
        </w:rPr>
        <w:fldChar w:fldCharType="end"/>
      </w:r>
      <w:r w:rsidRPr="00A52CD9">
        <w:rPr>
          <w:noProof w:val="0"/>
          <w:rPrChange w:id="412" w:author="Vermette, Stephane" w:date="2022-01-19T05:44:00Z">
            <w:rPr/>
          </w:rPrChange>
        </w:rPr>
        <w:fldChar w:fldCharType="end"/>
      </w:r>
    </w:p>
    <w:p w14:paraId="20CF588D" w14:textId="0D26F36D" w:rsidR="00A56FEA" w:rsidRPr="00A52CD9" w:rsidRDefault="00C423ED">
      <w:pPr>
        <w:pStyle w:val="TOC3"/>
        <w:rPr>
          <w:rFonts w:asciiTheme="minorHAnsi" w:eastAsiaTheme="minorEastAsia" w:hAnsiTheme="minorHAnsi" w:cstheme="minorBidi"/>
          <w:noProof w:val="0"/>
          <w:sz w:val="22"/>
          <w:szCs w:val="22"/>
          <w:rPrChange w:id="413" w:author="Vermette, Stephane" w:date="2022-01-19T05:44:00Z">
            <w:rPr>
              <w:rFonts w:asciiTheme="minorHAnsi" w:eastAsiaTheme="minorEastAsia" w:hAnsiTheme="minorHAnsi" w:cstheme="minorBidi"/>
              <w:sz w:val="22"/>
              <w:szCs w:val="22"/>
            </w:rPr>
          </w:rPrChange>
        </w:rPr>
      </w:pPr>
      <w:r w:rsidRPr="00A52CD9">
        <w:rPr>
          <w:noProof w:val="0"/>
          <w:rPrChange w:id="414" w:author="Vermette, Stephane" w:date="2022-01-19T05:44:00Z">
            <w:rPr/>
          </w:rPrChange>
        </w:rPr>
        <w:fldChar w:fldCharType="begin"/>
      </w:r>
      <w:r w:rsidRPr="00A52CD9">
        <w:rPr>
          <w:noProof w:val="0"/>
          <w:rPrChange w:id="415" w:author="Vermette, Stephane" w:date="2022-01-19T05:44:00Z">
            <w:rPr/>
          </w:rPrChange>
        </w:rPr>
        <w:instrText xml:space="preserve"> HYP</w:instrText>
      </w:r>
      <w:r w:rsidRPr="00A52CD9">
        <w:rPr>
          <w:noProof w:val="0"/>
          <w:rPrChange w:id="416" w:author="Vermette, Stephane" w:date="2022-01-19T05:44:00Z">
            <w:rPr/>
          </w:rPrChange>
        </w:rPr>
        <w:instrText xml:space="preserve">ERLINK \l "_Toc88474821" </w:instrText>
      </w:r>
      <w:r w:rsidRPr="00A52CD9">
        <w:rPr>
          <w:noProof w:val="0"/>
          <w:rPrChange w:id="417" w:author="Vermette, Stephane" w:date="2022-01-19T05:44:00Z">
            <w:rPr/>
          </w:rPrChange>
        </w:rPr>
        <w:fldChar w:fldCharType="separate"/>
      </w:r>
      <w:r w:rsidR="00A56FEA" w:rsidRPr="00A52CD9">
        <w:rPr>
          <w:rStyle w:val="Hyperlink"/>
          <w:noProof w:val="0"/>
          <w:rPrChange w:id="418" w:author="Vermette, Stephane" w:date="2022-01-19T05:44:00Z">
            <w:rPr>
              <w:rStyle w:val="Hyperlink"/>
            </w:rPr>
          </w:rPrChange>
        </w:rPr>
        <w:t>4.4</w:t>
      </w:r>
      <w:r w:rsidR="00A56FEA" w:rsidRPr="00A52CD9">
        <w:rPr>
          <w:rFonts w:asciiTheme="minorHAnsi" w:eastAsiaTheme="minorEastAsia" w:hAnsiTheme="minorHAnsi" w:cstheme="minorBidi"/>
          <w:noProof w:val="0"/>
          <w:sz w:val="22"/>
          <w:szCs w:val="22"/>
          <w:rPrChange w:id="419"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420" w:author="Vermette, Stephane" w:date="2022-01-19T05:44:00Z">
            <w:rPr>
              <w:rStyle w:val="Hyperlink"/>
            </w:rPr>
          </w:rPrChange>
        </w:rPr>
        <w:t>Knowledge Services</w:t>
      </w:r>
      <w:r w:rsidR="00A56FEA" w:rsidRPr="00A52CD9">
        <w:rPr>
          <w:noProof w:val="0"/>
          <w:webHidden/>
          <w:rPrChange w:id="421" w:author="Vermette, Stephane" w:date="2022-01-19T05:44:00Z">
            <w:rPr>
              <w:webHidden/>
            </w:rPr>
          </w:rPrChange>
        </w:rPr>
        <w:tab/>
      </w:r>
      <w:r w:rsidR="00A56FEA" w:rsidRPr="00A52CD9">
        <w:rPr>
          <w:noProof w:val="0"/>
          <w:webHidden/>
          <w:rPrChange w:id="422" w:author="Vermette, Stephane" w:date="2022-01-19T05:44:00Z">
            <w:rPr>
              <w:webHidden/>
            </w:rPr>
          </w:rPrChange>
        </w:rPr>
        <w:fldChar w:fldCharType="begin"/>
      </w:r>
      <w:r w:rsidR="00A56FEA" w:rsidRPr="00A52CD9">
        <w:rPr>
          <w:noProof w:val="0"/>
          <w:webHidden/>
          <w:rPrChange w:id="423" w:author="Vermette, Stephane" w:date="2022-01-19T05:44:00Z">
            <w:rPr>
              <w:webHidden/>
            </w:rPr>
          </w:rPrChange>
        </w:rPr>
        <w:instrText xml:space="preserve"> PAGEREF _Toc88474821 \h </w:instrText>
      </w:r>
      <w:r w:rsidR="00A56FEA" w:rsidRPr="00A52CD9">
        <w:rPr>
          <w:noProof w:val="0"/>
          <w:webHidden/>
          <w:rPrChange w:id="424" w:author="Vermette, Stephane" w:date="2022-01-19T05:44:00Z">
            <w:rPr>
              <w:webHidden/>
            </w:rPr>
          </w:rPrChange>
        </w:rPr>
      </w:r>
      <w:r w:rsidR="00A56FEA" w:rsidRPr="00A52CD9">
        <w:rPr>
          <w:noProof w:val="0"/>
          <w:webHidden/>
          <w:rPrChange w:id="425" w:author="Vermette, Stephane" w:date="2022-01-19T05:44:00Z">
            <w:rPr>
              <w:webHidden/>
            </w:rPr>
          </w:rPrChange>
        </w:rPr>
        <w:fldChar w:fldCharType="separate"/>
      </w:r>
      <w:r w:rsidR="00A56FEA" w:rsidRPr="00A52CD9">
        <w:rPr>
          <w:noProof w:val="0"/>
          <w:webHidden/>
          <w:rPrChange w:id="426" w:author="Vermette, Stephane" w:date="2022-01-19T05:44:00Z">
            <w:rPr>
              <w:webHidden/>
            </w:rPr>
          </w:rPrChange>
        </w:rPr>
        <w:t>31</w:t>
      </w:r>
      <w:r w:rsidR="00A56FEA" w:rsidRPr="00A52CD9">
        <w:rPr>
          <w:noProof w:val="0"/>
          <w:webHidden/>
          <w:rPrChange w:id="427" w:author="Vermette, Stephane" w:date="2022-01-19T05:44:00Z">
            <w:rPr>
              <w:webHidden/>
            </w:rPr>
          </w:rPrChange>
        </w:rPr>
        <w:fldChar w:fldCharType="end"/>
      </w:r>
      <w:r w:rsidRPr="00A52CD9">
        <w:rPr>
          <w:noProof w:val="0"/>
          <w:rPrChange w:id="428" w:author="Vermette, Stephane" w:date="2022-01-19T05:44:00Z">
            <w:rPr/>
          </w:rPrChange>
        </w:rPr>
        <w:fldChar w:fldCharType="end"/>
      </w:r>
    </w:p>
    <w:p w14:paraId="4D84E74C" w14:textId="63019FBE" w:rsidR="00A56FEA" w:rsidRPr="00A52CD9" w:rsidRDefault="00C423ED">
      <w:pPr>
        <w:pStyle w:val="TOC3"/>
        <w:rPr>
          <w:rFonts w:asciiTheme="minorHAnsi" w:eastAsiaTheme="minorEastAsia" w:hAnsiTheme="minorHAnsi" w:cstheme="minorBidi"/>
          <w:noProof w:val="0"/>
          <w:sz w:val="22"/>
          <w:szCs w:val="22"/>
          <w:rPrChange w:id="429" w:author="Vermette, Stephane" w:date="2022-01-19T05:44:00Z">
            <w:rPr>
              <w:rFonts w:asciiTheme="minorHAnsi" w:eastAsiaTheme="minorEastAsia" w:hAnsiTheme="minorHAnsi" w:cstheme="minorBidi"/>
              <w:sz w:val="22"/>
              <w:szCs w:val="22"/>
            </w:rPr>
          </w:rPrChange>
        </w:rPr>
      </w:pPr>
      <w:r w:rsidRPr="00A52CD9">
        <w:rPr>
          <w:noProof w:val="0"/>
          <w:rPrChange w:id="430" w:author="Vermette, Stephane" w:date="2022-01-19T05:44:00Z">
            <w:rPr/>
          </w:rPrChange>
        </w:rPr>
        <w:fldChar w:fldCharType="begin"/>
      </w:r>
      <w:r w:rsidRPr="00A52CD9">
        <w:rPr>
          <w:noProof w:val="0"/>
          <w:rPrChange w:id="431" w:author="Vermette, Stephane" w:date="2022-01-19T05:44:00Z">
            <w:rPr/>
          </w:rPrChange>
        </w:rPr>
        <w:instrText xml:space="preserve"> HYPERLINK \l "_Toc88474822" </w:instrText>
      </w:r>
      <w:r w:rsidRPr="00A52CD9">
        <w:rPr>
          <w:noProof w:val="0"/>
          <w:rPrChange w:id="432" w:author="Vermette, Stephane" w:date="2022-01-19T05:44:00Z">
            <w:rPr/>
          </w:rPrChange>
        </w:rPr>
        <w:fldChar w:fldCharType="separate"/>
      </w:r>
      <w:r w:rsidR="00A56FEA" w:rsidRPr="00A52CD9">
        <w:rPr>
          <w:rStyle w:val="Hyperlink"/>
          <w:noProof w:val="0"/>
          <w:rPrChange w:id="433" w:author="Vermette, Stephane" w:date="2022-01-19T05:44:00Z">
            <w:rPr>
              <w:rStyle w:val="Hyperlink"/>
            </w:rPr>
          </w:rPrChange>
        </w:rPr>
        <w:t>4.5</w:t>
      </w:r>
      <w:r w:rsidR="00A56FEA" w:rsidRPr="00A52CD9">
        <w:rPr>
          <w:rFonts w:asciiTheme="minorHAnsi" w:eastAsiaTheme="minorEastAsia" w:hAnsiTheme="minorHAnsi" w:cstheme="minorBidi"/>
          <w:noProof w:val="0"/>
          <w:sz w:val="22"/>
          <w:szCs w:val="22"/>
          <w:rPrChange w:id="434"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435" w:author="Vermette, Stephane" w:date="2022-01-19T05:44:00Z">
            <w:rPr>
              <w:rStyle w:val="Hyperlink"/>
            </w:rPr>
          </w:rPrChange>
        </w:rPr>
        <w:t>PC Lifecycle Services</w:t>
      </w:r>
      <w:r w:rsidR="00A56FEA" w:rsidRPr="00A52CD9">
        <w:rPr>
          <w:noProof w:val="0"/>
          <w:webHidden/>
          <w:rPrChange w:id="436" w:author="Vermette, Stephane" w:date="2022-01-19T05:44:00Z">
            <w:rPr>
              <w:webHidden/>
            </w:rPr>
          </w:rPrChange>
        </w:rPr>
        <w:tab/>
      </w:r>
      <w:r w:rsidR="00A56FEA" w:rsidRPr="00A52CD9">
        <w:rPr>
          <w:noProof w:val="0"/>
          <w:webHidden/>
          <w:rPrChange w:id="437" w:author="Vermette, Stephane" w:date="2022-01-19T05:44:00Z">
            <w:rPr>
              <w:webHidden/>
            </w:rPr>
          </w:rPrChange>
        </w:rPr>
        <w:fldChar w:fldCharType="begin"/>
      </w:r>
      <w:r w:rsidR="00A56FEA" w:rsidRPr="00A52CD9">
        <w:rPr>
          <w:noProof w:val="0"/>
          <w:webHidden/>
          <w:rPrChange w:id="438" w:author="Vermette, Stephane" w:date="2022-01-19T05:44:00Z">
            <w:rPr>
              <w:webHidden/>
            </w:rPr>
          </w:rPrChange>
        </w:rPr>
        <w:instrText xml:space="preserve"> PAGEREF _Toc88474822 \h </w:instrText>
      </w:r>
      <w:r w:rsidR="00A56FEA" w:rsidRPr="00A52CD9">
        <w:rPr>
          <w:noProof w:val="0"/>
          <w:webHidden/>
          <w:rPrChange w:id="439" w:author="Vermette, Stephane" w:date="2022-01-19T05:44:00Z">
            <w:rPr>
              <w:webHidden/>
            </w:rPr>
          </w:rPrChange>
        </w:rPr>
      </w:r>
      <w:r w:rsidR="00A56FEA" w:rsidRPr="00A52CD9">
        <w:rPr>
          <w:noProof w:val="0"/>
          <w:webHidden/>
          <w:rPrChange w:id="440" w:author="Vermette, Stephane" w:date="2022-01-19T05:44:00Z">
            <w:rPr>
              <w:webHidden/>
            </w:rPr>
          </w:rPrChange>
        </w:rPr>
        <w:fldChar w:fldCharType="separate"/>
      </w:r>
      <w:r w:rsidR="00A56FEA" w:rsidRPr="00A52CD9">
        <w:rPr>
          <w:noProof w:val="0"/>
          <w:webHidden/>
          <w:rPrChange w:id="441" w:author="Vermette, Stephane" w:date="2022-01-19T05:44:00Z">
            <w:rPr>
              <w:webHidden/>
            </w:rPr>
          </w:rPrChange>
        </w:rPr>
        <w:t>33</w:t>
      </w:r>
      <w:r w:rsidR="00A56FEA" w:rsidRPr="00A52CD9">
        <w:rPr>
          <w:noProof w:val="0"/>
          <w:webHidden/>
          <w:rPrChange w:id="442" w:author="Vermette, Stephane" w:date="2022-01-19T05:44:00Z">
            <w:rPr>
              <w:webHidden/>
            </w:rPr>
          </w:rPrChange>
        </w:rPr>
        <w:fldChar w:fldCharType="end"/>
      </w:r>
      <w:r w:rsidRPr="00A52CD9">
        <w:rPr>
          <w:noProof w:val="0"/>
          <w:rPrChange w:id="443" w:author="Vermette, Stephane" w:date="2022-01-19T05:44:00Z">
            <w:rPr/>
          </w:rPrChange>
        </w:rPr>
        <w:fldChar w:fldCharType="end"/>
      </w:r>
    </w:p>
    <w:p w14:paraId="7EAA32C9" w14:textId="2A562B8E" w:rsidR="00A56FEA" w:rsidRPr="00A52CD9" w:rsidRDefault="00C423ED">
      <w:pPr>
        <w:pStyle w:val="TOC3"/>
        <w:rPr>
          <w:rFonts w:asciiTheme="minorHAnsi" w:eastAsiaTheme="minorEastAsia" w:hAnsiTheme="minorHAnsi" w:cstheme="minorBidi"/>
          <w:noProof w:val="0"/>
          <w:sz w:val="22"/>
          <w:szCs w:val="22"/>
          <w:rPrChange w:id="444" w:author="Vermette, Stephane" w:date="2022-01-19T05:44:00Z">
            <w:rPr>
              <w:rFonts w:asciiTheme="minorHAnsi" w:eastAsiaTheme="minorEastAsia" w:hAnsiTheme="minorHAnsi" w:cstheme="minorBidi"/>
              <w:sz w:val="22"/>
              <w:szCs w:val="22"/>
            </w:rPr>
          </w:rPrChange>
        </w:rPr>
      </w:pPr>
      <w:r w:rsidRPr="00A52CD9">
        <w:rPr>
          <w:noProof w:val="0"/>
          <w:rPrChange w:id="445" w:author="Vermette, Stephane" w:date="2022-01-19T05:44:00Z">
            <w:rPr/>
          </w:rPrChange>
        </w:rPr>
        <w:fldChar w:fldCharType="begin"/>
      </w:r>
      <w:r w:rsidRPr="00A52CD9">
        <w:rPr>
          <w:noProof w:val="0"/>
          <w:rPrChange w:id="446" w:author="Vermette, Stephane" w:date="2022-01-19T05:44:00Z">
            <w:rPr/>
          </w:rPrChange>
        </w:rPr>
        <w:instrText xml:space="preserve"> HYPERLINK \l "_Toc88474823" </w:instrText>
      </w:r>
      <w:r w:rsidRPr="00A52CD9">
        <w:rPr>
          <w:noProof w:val="0"/>
          <w:rPrChange w:id="447" w:author="Vermette, Stephane" w:date="2022-01-19T05:44:00Z">
            <w:rPr/>
          </w:rPrChange>
        </w:rPr>
        <w:fldChar w:fldCharType="separate"/>
      </w:r>
      <w:r w:rsidR="00A56FEA" w:rsidRPr="00A52CD9">
        <w:rPr>
          <w:rStyle w:val="Hyperlink"/>
          <w:noProof w:val="0"/>
          <w:rPrChange w:id="448" w:author="Vermette, Stephane" w:date="2022-01-19T05:44:00Z">
            <w:rPr>
              <w:rStyle w:val="Hyperlink"/>
            </w:rPr>
          </w:rPrChange>
        </w:rPr>
        <w:t>4.6</w:t>
      </w:r>
      <w:r w:rsidR="00A56FEA" w:rsidRPr="00A52CD9">
        <w:rPr>
          <w:rFonts w:asciiTheme="minorHAnsi" w:eastAsiaTheme="minorEastAsia" w:hAnsiTheme="minorHAnsi" w:cstheme="minorBidi"/>
          <w:noProof w:val="0"/>
          <w:sz w:val="22"/>
          <w:szCs w:val="22"/>
          <w:rPrChange w:id="449"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450" w:author="Vermette, Stephane" w:date="2022-01-19T05:44:00Z">
            <w:rPr>
              <w:rStyle w:val="Hyperlink"/>
            </w:rPr>
          </w:rPrChange>
        </w:rPr>
        <w:t>Reportig and Analytics</w:t>
      </w:r>
      <w:r w:rsidR="00A56FEA" w:rsidRPr="00A52CD9">
        <w:rPr>
          <w:noProof w:val="0"/>
          <w:webHidden/>
          <w:rPrChange w:id="451" w:author="Vermette, Stephane" w:date="2022-01-19T05:44:00Z">
            <w:rPr>
              <w:webHidden/>
            </w:rPr>
          </w:rPrChange>
        </w:rPr>
        <w:tab/>
      </w:r>
      <w:r w:rsidR="00A56FEA" w:rsidRPr="00A52CD9">
        <w:rPr>
          <w:noProof w:val="0"/>
          <w:webHidden/>
          <w:rPrChange w:id="452" w:author="Vermette, Stephane" w:date="2022-01-19T05:44:00Z">
            <w:rPr>
              <w:webHidden/>
            </w:rPr>
          </w:rPrChange>
        </w:rPr>
        <w:fldChar w:fldCharType="begin"/>
      </w:r>
      <w:r w:rsidR="00A56FEA" w:rsidRPr="00A52CD9">
        <w:rPr>
          <w:noProof w:val="0"/>
          <w:webHidden/>
          <w:rPrChange w:id="453" w:author="Vermette, Stephane" w:date="2022-01-19T05:44:00Z">
            <w:rPr>
              <w:webHidden/>
            </w:rPr>
          </w:rPrChange>
        </w:rPr>
        <w:instrText xml:space="preserve"> PAGEREF _Toc88474823 \h </w:instrText>
      </w:r>
      <w:r w:rsidR="00A56FEA" w:rsidRPr="00A52CD9">
        <w:rPr>
          <w:noProof w:val="0"/>
          <w:webHidden/>
          <w:rPrChange w:id="454" w:author="Vermette, Stephane" w:date="2022-01-19T05:44:00Z">
            <w:rPr>
              <w:webHidden/>
            </w:rPr>
          </w:rPrChange>
        </w:rPr>
      </w:r>
      <w:r w:rsidR="00A56FEA" w:rsidRPr="00A52CD9">
        <w:rPr>
          <w:noProof w:val="0"/>
          <w:webHidden/>
          <w:rPrChange w:id="455" w:author="Vermette, Stephane" w:date="2022-01-19T05:44:00Z">
            <w:rPr>
              <w:webHidden/>
            </w:rPr>
          </w:rPrChange>
        </w:rPr>
        <w:fldChar w:fldCharType="separate"/>
      </w:r>
      <w:r w:rsidR="00A56FEA" w:rsidRPr="00A52CD9">
        <w:rPr>
          <w:noProof w:val="0"/>
          <w:webHidden/>
          <w:rPrChange w:id="456" w:author="Vermette, Stephane" w:date="2022-01-19T05:44:00Z">
            <w:rPr>
              <w:webHidden/>
            </w:rPr>
          </w:rPrChange>
        </w:rPr>
        <w:t>35</w:t>
      </w:r>
      <w:r w:rsidR="00A56FEA" w:rsidRPr="00A52CD9">
        <w:rPr>
          <w:noProof w:val="0"/>
          <w:webHidden/>
          <w:rPrChange w:id="457" w:author="Vermette, Stephane" w:date="2022-01-19T05:44:00Z">
            <w:rPr>
              <w:webHidden/>
            </w:rPr>
          </w:rPrChange>
        </w:rPr>
        <w:fldChar w:fldCharType="end"/>
      </w:r>
      <w:r w:rsidRPr="00A52CD9">
        <w:rPr>
          <w:noProof w:val="0"/>
          <w:rPrChange w:id="458" w:author="Vermette, Stephane" w:date="2022-01-19T05:44:00Z">
            <w:rPr/>
          </w:rPrChange>
        </w:rPr>
        <w:fldChar w:fldCharType="end"/>
      </w:r>
    </w:p>
    <w:p w14:paraId="626B439A" w14:textId="20A2CF4B" w:rsidR="00A56FEA" w:rsidRPr="00A52CD9" w:rsidRDefault="00C423ED">
      <w:pPr>
        <w:pStyle w:val="TOC1"/>
        <w:rPr>
          <w:rFonts w:asciiTheme="minorHAnsi" w:eastAsiaTheme="minorEastAsia" w:hAnsiTheme="minorHAnsi" w:cstheme="minorBidi"/>
          <w:sz w:val="22"/>
          <w:szCs w:val="22"/>
          <w:rPrChange w:id="459"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"_Toc88474824" </w:instrText>
      </w:r>
      <w:r w:rsidRPr="00A52CD9">
        <w:fldChar w:fldCharType="separate"/>
      </w:r>
      <w:r w:rsidR="00A56FEA" w:rsidRPr="00A52CD9">
        <w:rPr>
          <w:rStyle w:val="Hyperlink"/>
          <w:rFonts w:cs="Arial"/>
          <w:b/>
          <w:bCs/>
          <w:kern w:val="32"/>
          <w:rPrChange w:id="460" w:author="Vermette, Stephane" w:date="2022-01-19T05:44:00Z">
            <w:rPr>
              <w:rStyle w:val="Hyperlink"/>
              <w:rFonts w:cs="Arial"/>
              <w:b/>
              <w:bCs/>
              <w:noProof/>
              <w:kern w:val="32"/>
              <w:lang w:val="en-AU"/>
            </w:rPr>
          </w:rPrChange>
        </w:rPr>
        <w:t>5</w:t>
      </w:r>
      <w:r w:rsidR="00A56FEA" w:rsidRPr="00A52CD9">
        <w:rPr>
          <w:rFonts w:asciiTheme="minorHAnsi" w:eastAsiaTheme="minorEastAsia" w:hAnsiTheme="minorHAnsi" w:cstheme="minorBidi"/>
          <w:sz w:val="22"/>
          <w:szCs w:val="22"/>
          <w:rPrChange w:id="461" w:author="Vermette, Stephane" w:date="2022-01-19T05:44:00Z">
            <w:rPr>
              <w:rFonts w:asciiTheme="minorHAnsi" w:eastAsiaTheme="minorEastAsia" w:hAnsiTheme="minorHAnsi" w:cstheme="minorBidi"/>
              <w:noProof/>
              <w:sz w:val="22"/>
              <w:szCs w:val="22"/>
            </w:rPr>
          </w:rPrChange>
        </w:rPr>
        <w:tab/>
      </w:r>
      <w:r w:rsidR="00A56FEA" w:rsidRPr="00A52CD9">
        <w:rPr>
          <w:rStyle w:val="Hyperlink"/>
          <w:rFonts w:cs="Arial"/>
          <w:b/>
          <w:bCs/>
          <w:kern w:val="32"/>
          <w:rPrChange w:id="462" w:author="Vermette, Stephane" w:date="2022-01-19T05:44:00Z">
            <w:rPr>
              <w:rStyle w:val="Hyperlink"/>
              <w:rFonts w:cs="Arial"/>
              <w:b/>
              <w:bCs/>
              <w:noProof/>
              <w:kern w:val="32"/>
              <w:lang w:val="en-AU"/>
            </w:rPr>
          </w:rPrChange>
        </w:rPr>
        <w:t>Technical architecture diagrams</w:t>
      </w:r>
      <w:r w:rsidR="00A56FEA" w:rsidRPr="00A52CD9">
        <w:rPr>
          <w:webHidden/>
          <w:rPrChange w:id="463" w:author="Vermette, Stephane" w:date="2022-01-19T05:44:00Z">
            <w:rPr>
              <w:noProof/>
              <w:webHidden/>
            </w:rPr>
          </w:rPrChange>
        </w:rPr>
        <w:tab/>
      </w:r>
      <w:r w:rsidR="00A56FEA" w:rsidRPr="00A52CD9">
        <w:rPr>
          <w:webHidden/>
          <w:rPrChange w:id="464" w:author="Vermette, Stephane" w:date="2022-01-19T05:44:00Z">
            <w:rPr>
              <w:noProof/>
              <w:webHidden/>
            </w:rPr>
          </w:rPrChange>
        </w:rPr>
        <w:fldChar w:fldCharType="begin"/>
      </w:r>
      <w:r w:rsidR="00A56FEA" w:rsidRPr="00A52CD9">
        <w:rPr>
          <w:webHidden/>
          <w:rPrChange w:id="465" w:author="Vermette, Stephane" w:date="2022-01-19T05:44:00Z">
            <w:rPr>
              <w:noProof/>
              <w:webHidden/>
            </w:rPr>
          </w:rPrChange>
        </w:rPr>
        <w:instrText xml:space="preserve"> PAGEREF _Toc88474824 \h </w:instrText>
      </w:r>
      <w:r w:rsidR="00A56FEA" w:rsidRPr="00A52CD9">
        <w:rPr>
          <w:webHidden/>
          <w:rPrChange w:id="466" w:author="Vermette, Stephane" w:date="2022-01-19T05:44:00Z">
            <w:rPr>
              <w:noProof/>
              <w:webHidden/>
            </w:rPr>
          </w:rPrChange>
        </w:rPr>
      </w:r>
      <w:r w:rsidR="00A56FEA" w:rsidRPr="00A52CD9">
        <w:rPr>
          <w:webHidden/>
          <w:rPrChange w:id="467" w:author="Vermette, Stephane" w:date="2022-01-19T05:44:00Z">
            <w:rPr>
              <w:noProof/>
              <w:webHidden/>
            </w:rPr>
          </w:rPrChange>
        </w:rPr>
        <w:fldChar w:fldCharType="separate"/>
      </w:r>
      <w:r w:rsidR="00A56FEA" w:rsidRPr="00A52CD9">
        <w:rPr>
          <w:webHidden/>
          <w:rPrChange w:id="468" w:author="Vermette, Stephane" w:date="2022-01-19T05:44:00Z">
            <w:rPr>
              <w:noProof/>
              <w:webHidden/>
            </w:rPr>
          </w:rPrChange>
        </w:rPr>
        <w:t>36</w:t>
      </w:r>
      <w:r w:rsidR="00A56FEA" w:rsidRPr="00A52CD9">
        <w:rPr>
          <w:webHidden/>
          <w:rPrChange w:id="469" w:author="Vermette, Stephane" w:date="2022-01-19T05:44:00Z">
            <w:rPr>
              <w:noProof/>
              <w:webHidden/>
            </w:rPr>
          </w:rPrChange>
        </w:rPr>
        <w:fldChar w:fldCharType="end"/>
      </w:r>
      <w:r w:rsidRPr="00A52CD9">
        <w:rPr>
          <w:rPrChange w:id="470" w:author="Vermette, Stephane" w:date="2022-01-19T05:44:00Z">
            <w:rPr>
              <w:noProof/>
            </w:rPr>
          </w:rPrChange>
        </w:rPr>
        <w:fldChar w:fldCharType="end"/>
      </w:r>
    </w:p>
    <w:p w14:paraId="480D4B14" w14:textId="5BE1D04A" w:rsidR="00A56FEA" w:rsidRPr="00A52CD9" w:rsidRDefault="00C423ED">
      <w:pPr>
        <w:pStyle w:val="TOC2"/>
        <w:rPr>
          <w:rFonts w:asciiTheme="minorHAnsi" w:hAnsiTheme="minorHAnsi"/>
          <w:noProof w:val="0"/>
          <w:sz w:val="22"/>
          <w:lang w:val="en-US" w:eastAsia="en-US"/>
          <w:rPrChange w:id="471" w:author="Vermette, Stephane" w:date="2022-01-19T05:44:00Z">
            <w:rPr>
              <w:rFonts w:asciiTheme="minorHAnsi" w:hAnsiTheme="minorHAnsi"/>
              <w:sz w:val="22"/>
              <w:lang w:val="en-US" w:eastAsia="en-US"/>
            </w:rPr>
          </w:rPrChange>
        </w:rPr>
      </w:pPr>
      <w:r w:rsidRPr="00A52CD9">
        <w:rPr>
          <w:noProof w:val="0"/>
          <w:lang w:val="en-US"/>
          <w:rPrChange w:id="472" w:author="Vermette, Stephane" w:date="2022-01-19T05:44:00Z">
            <w:rPr/>
          </w:rPrChange>
        </w:rPr>
        <w:fldChar w:fldCharType="begin"/>
      </w:r>
      <w:r w:rsidRPr="00A52CD9">
        <w:rPr>
          <w:noProof w:val="0"/>
          <w:lang w:val="en-US"/>
          <w:rPrChange w:id="473" w:author="Vermette, Stephane" w:date="2022-01-19T05:44:00Z">
            <w:rPr/>
          </w:rPrChange>
        </w:rPr>
        <w:instrText xml:space="preserve"> HYPERLINK \l "_Toc88474825" </w:instrText>
      </w:r>
      <w:r w:rsidRPr="00A52CD9">
        <w:rPr>
          <w:noProof w:val="0"/>
          <w:lang w:val="en-US"/>
          <w:rPrChange w:id="474" w:author="Vermette, Stephane" w:date="2022-01-19T05:44:00Z">
            <w:rPr/>
          </w:rPrChange>
        </w:rPr>
        <w:fldChar w:fldCharType="separate"/>
      </w:r>
      <w:r w:rsidR="00A56FEA" w:rsidRPr="00A52CD9">
        <w:rPr>
          <w:rStyle w:val="Hyperlink"/>
          <w:noProof w:val="0"/>
          <w:lang w:val="en-US"/>
          <w:rPrChange w:id="475" w:author="Vermette, Stephane" w:date="2022-01-19T05:44:00Z">
            <w:rPr>
              <w:rStyle w:val="Hyperlink"/>
            </w:rPr>
          </w:rPrChange>
        </w:rPr>
        <w:t>Uptime Development Environment</w:t>
      </w:r>
      <w:r w:rsidR="00A56FEA" w:rsidRPr="00A52CD9">
        <w:rPr>
          <w:noProof w:val="0"/>
          <w:webHidden/>
          <w:lang w:val="en-US"/>
          <w:rPrChange w:id="476" w:author="Vermette, Stephane" w:date="2022-01-19T05:44:00Z">
            <w:rPr>
              <w:webHidden/>
            </w:rPr>
          </w:rPrChange>
        </w:rPr>
        <w:tab/>
      </w:r>
      <w:r w:rsidR="00A56FEA" w:rsidRPr="00A52CD9">
        <w:rPr>
          <w:noProof w:val="0"/>
          <w:webHidden/>
          <w:lang w:val="en-US"/>
          <w:rPrChange w:id="477" w:author="Vermette, Stephane" w:date="2022-01-19T05:44:00Z">
            <w:rPr>
              <w:webHidden/>
            </w:rPr>
          </w:rPrChange>
        </w:rPr>
        <w:fldChar w:fldCharType="begin"/>
      </w:r>
      <w:r w:rsidR="00A56FEA" w:rsidRPr="00A52CD9">
        <w:rPr>
          <w:noProof w:val="0"/>
          <w:webHidden/>
          <w:lang w:val="en-US"/>
          <w:rPrChange w:id="478" w:author="Vermette, Stephane" w:date="2022-01-19T05:44:00Z">
            <w:rPr>
              <w:webHidden/>
            </w:rPr>
          </w:rPrChange>
        </w:rPr>
        <w:instrText xml:space="preserve"> PAGEREF _Toc88474825 \h </w:instrText>
      </w:r>
      <w:r w:rsidR="00A56FEA" w:rsidRPr="00A52CD9">
        <w:rPr>
          <w:noProof w:val="0"/>
          <w:webHidden/>
          <w:lang w:val="en-US"/>
          <w:rPrChange w:id="479" w:author="Vermette, Stephane" w:date="2022-01-19T05:44:00Z">
            <w:rPr>
              <w:webHidden/>
            </w:rPr>
          </w:rPrChange>
        </w:rPr>
      </w:r>
      <w:r w:rsidR="00A56FEA" w:rsidRPr="00A52CD9">
        <w:rPr>
          <w:noProof w:val="0"/>
          <w:webHidden/>
          <w:lang w:val="en-US"/>
          <w:rPrChange w:id="480" w:author="Vermette, Stephane" w:date="2022-01-19T05:44:00Z">
            <w:rPr>
              <w:webHidden/>
            </w:rPr>
          </w:rPrChange>
        </w:rPr>
        <w:fldChar w:fldCharType="separate"/>
      </w:r>
      <w:r w:rsidR="00A56FEA" w:rsidRPr="00A52CD9">
        <w:rPr>
          <w:noProof w:val="0"/>
          <w:webHidden/>
          <w:lang w:val="en-US"/>
          <w:rPrChange w:id="481" w:author="Vermette, Stephane" w:date="2022-01-19T05:44:00Z">
            <w:rPr>
              <w:webHidden/>
            </w:rPr>
          </w:rPrChange>
        </w:rPr>
        <w:t>37</w:t>
      </w:r>
      <w:r w:rsidR="00A56FEA" w:rsidRPr="00A52CD9">
        <w:rPr>
          <w:noProof w:val="0"/>
          <w:webHidden/>
          <w:lang w:val="en-US"/>
          <w:rPrChange w:id="482" w:author="Vermette, Stephane" w:date="2022-01-19T05:44:00Z">
            <w:rPr>
              <w:webHidden/>
            </w:rPr>
          </w:rPrChange>
        </w:rPr>
        <w:fldChar w:fldCharType="end"/>
      </w:r>
      <w:r w:rsidRPr="00A52CD9">
        <w:rPr>
          <w:noProof w:val="0"/>
          <w:lang w:val="en-US"/>
          <w:rPrChange w:id="483" w:author="Vermette, Stephane" w:date="2022-01-19T05:44:00Z">
            <w:rPr/>
          </w:rPrChange>
        </w:rPr>
        <w:fldChar w:fldCharType="end"/>
      </w:r>
    </w:p>
    <w:p w14:paraId="410619D4" w14:textId="287C8C42" w:rsidR="00A56FEA" w:rsidRPr="00A52CD9" w:rsidRDefault="00C423ED">
      <w:pPr>
        <w:pStyle w:val="TOC2"/>
        <w:rPr>
          <w:rFonts w:asciiTheme="minorHAnsi" w:hAnsiTheme="minorHAnsi"/>
          <w:noProof w:val="0"/>
          <w:sz w:val="22"/>
          <w:lang w:val="en-US" w:eastAsia="en-US"/>
          <w:rPrChange w:id="484" w:author="Vermette, Stephane" w:date="2022-01-19T05:44:00Z">
            <w:rPr>
              <w:rFonts w:asciiTheme="minorHAnsi" w:hAnsiTheme="minorHAnsi"/>
              <w:sz w:val="22"/>
              <w:lang w:val="en-US" w:eastAsia="en-US"/>
            </w:rPr>
          </w:rPrChange>
        </w:rPr>
      </w:pPr>
      <w:r w:rsidRPr="00A52CD9">
        <w:rPr>
          <w:noProof w:val="0"/>
          <w:lang w:val="en-US"/>
          <w:rPrChange w:id="485" w:author="Vermette, Stephane" w:date="2022-01-19T05:44:00Z">
            <w:rPr/>
          </w:rPrChange>
        </w:rPr>
        <w:fldChar w:fldCharType="begin"/>
      </w:r>
      <w:r w:rsidRPr="00A52CD9">
        <w:rPr>
          <w:noProof w:val="0"/>
          <w:lang w:val="en-US"/>
          <w:rPrChange w:id="486" w:author="Vermette, Stephane" w:date="2022-01-19T05:44:00Z">
            <w:rPr/>
          </w:rPrChange>
        </w:rPr>
        <w:instrText xml:space="preserve"> HYPERLINK \l "_Toc88474826" </w:instrText>
      </w:r>
      <w:r w:rsidRPr="00A52CD9">
        <w:rPr>
          <w:noProof w:val="0"/>
          <w:lang w:val="en-US"/>
          <w:rPrChange w:id="487" w:author="Vermette, Stephane" w:date="2022-01-19T05:44:00Z">
            <w:rPr/>
          </w:rPrChange>
        </w:rPr>
        <w:fldChar w:fldCharType="separate"/>
      </w:r>
      <w:r w:rsidR="00A56FEA" w:rsidRPr="00A52CD9">
        <w:rPr>
          <w:rStyle w:val="Hyperlink"/>
          <w:noProof w:val="0"/>
          <w:lang w:val="en-US"/>
          <w:rPrChange w:id="488" w:author="Vermette, Stephane" w:date="2022-01-19T05:44:00Z">
            <w:rPr>
              <w:rStyle w:val="Hyperlink"/>
            </w:rPr>
          </w:rPrChange>
        </w:rPr>
        <w:t>UPtime High Level Architecture</w:t>
      </w:r>
      <w:r w:rsidR="00A56FEA" w:rsidRPr="00A52CD9">
        <w:rPr>
          <w:noProof w:val="0"/>
          <w:webHidden/>
          <w:lang w:val="en-US"/>
          <w:rPrChange w:id="489" w:author="Vermette, Stephane" w:date="2022-01-19T05:44:00Z">
            <w:rPr>
              <w:webHidden/>
            </w:rPr>
          </w:rPrChange>
        </w:rPr>
        <w:tab/>
      </w:r>
      <w:r w:rsidR="00A56FEA" w:rsidRPr="00A52CD9">
        <w:rPr>
          <w:noProof w:val="0"/>
          <w:webHidden/>
          <w:lang w:val="en-US"/>
          <w:rPrChange w:id="490" w:author="Vermette, Stephane" w:date="2022-01-19T05:44:00Z">
            <w:rPr>
              <w:webHidden/>
            </w:rPr>
          </w:rPrChange>
        </w:rPr>
        <w:fldChar w:fldCharType="begin"/>
      </w:r>
      <w:r w:rsidR="00A56FEA" w:rsidRPr="00A52CD9">
        <w:rPr>
          <w:noProof w:val="0"/>
          <w:webHidden/>
          <w:lang w:val="en-US"/>
          <w:rPrChange w:id="491" w:author="Vermette, Stephane" w:date="2022-01-19T05:44:00Z">
            <w:rPr>
              <w:webHidden/>
            </w:rPr>
          </w:rPrChange>
        </w:rPr>
        <w:instrText xml:space="preserve"> PAGEREF _Toc88474826 \h </w:instrText>
      </w:r>
      <w:r w:rsidR="00A56FEA" w:rsidRPr="00A52CD9">
        <w:rPr>
          <w:noProof w:val="0"/>
          <w:webHidden/>
          <w:lang w:val="en-US"/>
          <w:rPrChange w:id="492" w:author="Vermette, Stephane" w:date="2022-01-19T05:44:00Z">
            <w:rPr>
              <w:webHidden/>
            </w:rPr>
          </w:rPrChange>
        </w:rPr>
      </w:r>
      <w:r w:rsidR="00A56FEA" w:rsidRPr="00A52CD9">
        <w:rPr>
          <w:noProof w:val="0"/>
          <w:webHidden/>
          <w:lang w:val="en-US"/>
          <w:rPrChange w:id="493" w:author="Vermette, Stephane" w:date="2022-01-19T05:44:00Z">
            <w:rPr>
              <w:webHidden/>
            </w:rPr>
          </w:rPrChange>
        </w:rPr>
        <w:fldChar w:fldCharType="separate"/>
      </w:r>
      <w:r w:rsidR="00A56FEA" w:rsidRPr="00A52CD9">
        <w:rPr>
          <w:noProof w:val="0"/>
          <w:webHidden/>
          <w:lang w:val="en-US"/>
          <w:rPrChange w:id="494" w:author="Vermette, Stephane" w:date="2022-01-19T05:44:00Z">
            <w:rPr>
              <w:webHidden/>
            </w:rPr>
          </w:rPrChange>
        </w:rPr>
        <w:t>37</w:t>
      </w:r>
      <w:r w:rsidR="00A56FEA" w:rsidRPr="00A52CD9">
        <w:rPr>
          <w:noProof w:val="0"/>
          <w:webHidden/>
          <w:lang w:val="en-US"/>
          <w:rPrChange w:id="495" w:author="Vermette, Stephane" w:date="2022-01-19T05:44:00Z">
            <w:rPr>
              <w:webHidden/>
            </w:rPr>
          </w:rPrChange>
        </w:rPr>
        <w:fldChar w:fldCharType="end"/>
      </w:r>
      <w:r w:rsidRPr="00A52CD9">
        <w:rPr>
          <w:noProof w:val="0"/>
          <w:lang w:val="en-US"/>
          <w:rPrChange w:id="496" w:author="Vermette, Stephane" w:date="2022-01-19T05:44:00Z">
            <w:rPr/>
          </w:rPrChange>
        </w:rPr>
        <w:fldChar w:fldCharType="end"/>
      </w:r>
    </w:p>
    <w:p w14:paraId="2219B282" w14:textId="0C175951" w:rsidR="00A56FEA" w:rsidRPr="00A52CD9" w:rsidRDefault="00C423ED">
      <w:pPr>
        <w:pStyle w:val="TOC3"/>
        <w:rPr>
          <w:rFonts w:asciiTheme="minorHAnsi" w:eastAsiaTheme="minorEastAsia" w:hAnsiTheme="minorHAnsi" w:cstheme="minorBidi"/>
          <w:noProof w:val="0"/>
          <w:sz w:val="22"/>
          <w:szCs w:val="22"/>
          <w:rPrChange w:id="497" w:author="Vermette, Stephane" w:date="2022-01-19T05:44:00Z">
            <w:rPr>
              <w:rFonts w:asciiTheme="minorHAnsi" w:eastAsiaTheme="minorEastAsia" w:hAnsiTheme="minorHAnsi" w:cstheme="minorBidi"/>
              <w:sz w:val="22"/>
              <w:szCs w:val="22"/>
            </w:rPr>
          </w:rPrChange>
        </w:rPr>
      </w:pPr>
      <w:r w:rsidRPr="00A52CD9">
        <w:rPr>
          <w:noProof w:val="0"/>
          <w:rPrChange w:id="498" w:author="Vermette, Stephane" w:date="2022-01-19T05:44:00Z">
            <w:rPr/>
          </w:rPrChange>
        </w:rPr>
        <w:fldChar w:fldCharType="begin"/>
      </w:r>
      <w:r w:rsidRPr="00A52CD9">
        <w:rPr>
          <w:noProof w:val="0"/>
          <w:rPrChange w:id="499" w:author="Vermette, Stephane" w:date="2022-01-19T05:44:00Z">
            <w:rPr/>
          </w:rPrChange>
        </w:rPr>
        <w:instrText xml:space="preserve"> HYPERLINK \l "_Toc88474827" </w:instrText>
      </w:r>
      <w:r w:rsidRPr="00A52CD9">
        <w:rPr>
          <w:noProof w:val="0"/>
          <w:rPrChange w:id="500" w:author="Vermette, Stephane" w:date="2022-01-19T05:44:00Z">
            <w:rPr/>
          </w:rPrChange>
        </w:rPr>
        <w:fldChar w:fldCharType="separate"/>
      </w:r>
      <w:r w:rsidR="00A56FEA" w:rsidRPr="00A52CD9">
        <w:rPr>
          <w:rStyle w:val="Hyperlink"/>
          <w:noProof w:val="0"/>
          <w:rPrChange w:id="501" w:author="Vermette, Stephane" w:date="2022-01-19T05:44:00Z">
            <w:rPr>
              <w:rStyle w:val="Hyperlink"/>
            </w:rPr>
          </w:rPrChange>
        </w:rPr>
        <w:t>5.1</w:t>
      </w:r>
      <w:r w:rsidR="00A56FEA" w:rsidRPr="00A52CD9">
        <w:rPr>
          <w:rFonts w:asciiTheme="minorHAnsi" w:eastAsiaTheme="minorEastAsia" w:hAnsiTheme="minorHAnsi" w:cstheme="minorBidi"/>
          <w:noProof w:val="0"/>
          <w:sz w:val="22"/>
          <w:szCs w:val="22"/>
          <w:rPrChange w:id="50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503" w:author="Vermette, Stephane" w:date="2022-01-19T05:44:00Z">
            <w:rPr>
              <w:rStyle w:val="Hyperlink"/>
            </w:rPr>
          </w:rPrChange>
        </w:rPr>
        <w:t>Integration Patterns</w:t>
      </w:r>
      <w:r w:rsidR="00A56FEA" w:rsidRPr="00A52CD9">
        <w:rPr>
          <w:noProof w:val="0"/>
          <w:webHidden/>
          <w:rPrChange w:id="504" w:author="Vermette, Stephane" w:date="2022-01-19T05:44:00Z">
            <w:rPr>
              <w:webHidden/>
            </w:rPr>
          </w:rPrChange>
        </w:rPr>
        <w:tab/>
      </w:r>
      <w:r w:rsidR="00A56FEA" w:rsidRPr="00A52CD9">
        <w:rPr>
          <w:noProof w:val="0"/>
          <w:webHidden/>
          <w:rPrChange w:id="505" w:author="Vermette, Stephane" w:date="2022-01-19T05:44:00Z">
            <w:rPr>
              <w:webHidden/>
            </w:rPr>
          </w:rPrChange>
        </w:rPr>
        <w:fldChar w:fldCharType="begin"/>
      </w:r>
      <w:r w:rsidR="00A56FEA" w:rsidRPr="00A52CD9">
        <w:rPr>
          <w:noProof w:val="0"/>
          <w:webHidden/>
          <w:rPrChange w:id="506" w:author="Vermette, Stephane" w:date="2022-01-19T05:44:00Z">
            <w:rPr>
              <w:webHidden/>
            </w:rPr>
          </w:rPrChange>
        </w:rPr>
        <w:instrText xml:space="preserve"> PAGEREF _Toc88474827 \h </w:instrText>
      </w:r>
      <w:r w:rsidR="00A56FEA" w:rsidRPr="00A52CD9">
        <w:rPr>
          <w:noProof w:val="0"/>
          <w:webHidden/>
          <w:rPrChange w:id="507" w:author="Vermette, Stephane" w:date="2022-01-19T05:44:00Z">
            <w:rPr>
              <w:webHidden/>
            </w:rPr>
          </w:rPrChange>
        </w:rPr>
      </w:r>
      <w:r w:rsidR="00A56FEA" w:rsidRPr="00A52CD9">
        <w:rPr>
          <w:noProof w:val="0"/>
          <w:webHidden/>
          <w:rPrChange w:id="508" w:author="Vermette, Stephane" w:date="2022-01-19T05:44:00Z">
            <w:rPr>
              <w:webHidden/>
            </w:rPr>
          </w:rPrChange>
        </w:rPr>
        <w:fldChar w:fldCharType="separate"/>
      </w:r>
      <w:r w:rsidR="00A56FEA" w:rsidRPr="00A52CD9">
        <w:rPr>
          <w:noProof w:val="0"/>
          <w:webHidden/>
          <w:rPrChange w:id="509" w:author="Vermette, Stephane" w:date="2022-01-19T05:44:00Z">
            <w:rPr>
              <w:webHidden/>
            </w:rPr>
          </w:rPrChange>
        </w:rPr>
        <w:t>38</w:t>
      </w:r>
      <w:r w:rsidR="00A56FEA" w:rsidRPr="00A52CD9">
        <w:rPr>
          <w:noProof w:val="0"/>
          <w:webHidden/>
          <w:rPrChange w:id="510" w:author="Vermette, Stephane" w:date="2022-01-19T05:44:00Z">
            <w:rPr>
              <w:webHidden/>
            </w:rPr>
          </w:rPrChange>
        </w:rPr>
        <w:fldChar w:fldCharType="end"/>
      </w:r>
      <w:r w:rsidRPr="00A52CD9">
        <w:rPr>
          <w:noProof w:val="0"/>
          <w:rPrChange w:id="511" w:author="Vermette, Stephane" w:date="2022-01-19T05:44:00Z">
            <w:rPr/>
          </w:rPrChange>
        </w:rPr>
        <w:fldChar w:fldCharType="end"/>
      </w:r>
    </w:p>
    <w:p w14:paraId="4EE1EC8F" w14:textId="48032369" w:rsidR="00A56FEA" w:rsidRPr="00A52CD9" w:rsidRDefault="00C423ED">
      <w:pPr>
        <w:pStyle w:val="TOC3"/>
        <w:rPr>
          <w:rFonts w:asciiTheme="minorHAnsi" w:eastAsiaTheme="minorEastAsia" w:hAnsiTheme="minorHAnsi" w:cstheme="minorBidi"/>
          <w:noProof w:val="0"/>
          <w:sz w:val="22"/>
          <w:szCs w:val="22"/>
          <w:rPrChange w:id="512" w:author="Vermette, Stephane" w:date="2022-01-19T05:44:00Z">
            <w:rPr>
              <w:rFonts w:asciiTheme="minorHAnsi" w:eastAsiaTheme="minorEastAsia" w:hAnsiTheme="minorHAnsi" w:cstheme="minorBidi"/>
              <w:sz w:val="22"/>
              <w:szCs w:val="22"/>
            </w:rPr>
          </w:rPrChange>
        </w:rPr>
      </w:pPr>
      <w:r w:rsidRPr="00A52CD9">
        <w:rPr>
          <w:noProof w:val="0"/>
          <w:rPrChange w:id="513" w:author="Vermette, Stephane" w:date="2022-01-19T05:44:00Z">
            <w:rPr/>
          </w:rPrChange>
        </w:rPr>
        <w:fldChar w:fldCharType="begin"/>
      </w:r>
      <w:r w:rsidRPr="00A52CD9">
        <w:rPr>
          <w:noProof w:val="0"/>
          <w:rPrChange w:id="514" w:author="Vermette, Stephane" w:date="2022-01-19T05:44:00Z">
            <w:rPr/>
          </w:rPrChange>
        </w:rPr>
        <w:instrText xml:space="preserve"> HYPERLINK \l "_Toc88474828" </w:instrText>
      </w:r>
      <w:r w:rsidRPr="00A52CD9">
        <w:rPr>
          <w:noProof w:val="0"/>
          <w:rPrChange w:id="515" w:author="Vermette, Stephane" w:date="2022-01-19T05:44:00Z">
            <w:rPr/>
          </w:rPrChange>
        </w:rPr>
        <w:fldChar w:fldCharType="separate"/>
      </w:r>
      <w:r w:rsidR="00A56FEA" w:rsidRPr="00A52CD9">
        <w:rPr>
          <w:rStyle w:val="Hyperlink"/>
          <w:noProof w:val="0"/>
          <w:rPrChange w:id="516" w:author="Vermette, Stephane" w:date="2022-01-19T05:44:00Z">
            <w:rPr>
              <w:rStyle w:val="Hyperlink"/>
            </w:rPr>
          </w:rPrChange>
        </w:rPr>
        <w:t>5.2</w:t>
      </w:r>
      <w:r w:rsidR="00A56FEA" w:rsidRPr="00A52CD9">
        <w:rPr>
          <w:rFonts w:asciiTheme="minorHAnsi" w:eastAsiaTheme="minorEastAsia" w:hAnsiTheme="minorHAnsi" w:cstheme="minorBidi"/>
          <w:noProof w:val="0"/>
          <w:sz w:val="22"/>
          <w:szCs w:val="22"/>
          <w:rPrChange w:id="51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518" w:author="Vermette, Stephane" w:date="2022-01-19T05:44:00Z">
            <w:rPr>
              <w:rStyle w:val="Hyperlink"/>
            </w:rPr>
          </w:rPrChange>
        </w:rPr>
        <w:t>Front End / Back End split</w:t>
      </w:r>
      <w:r w:rsidR="00A56FEA" w:rsidRPr="00A52CD9">
        <w:rPr>
          <w:noProof w:val="0"/>
          <w:webHidden/>
          <w:rPrChange w:id="519" w:author="Vermette, Stephane" w:date="2022-01-19T05:44:00Z">
            <w:rPr>
              <w:webHidden/>
            </w:rPr>
          </w:rPrChange>
        </w:rPr>
        <w:tab/>
      </w:r>
      <w:r w:rsidR="00A56FEA" w:rsidRPr="00A52CD9">
        <w:rPr>
          <w:noProof w:val="0"/>
          <w:webHidden/>
          <w:rPrChange w:id="520" w:author="Vermette, Stephane" w:date="2022-01-19T05:44:00Z">
            <w:rPr>
              <w:webHidden/>
            </w:rPr>
          </w:rPrChange>
        </w:rPr>
        <w:fldChar w:fldCharType="begin"/>
      </w:r>
      <w:r w:rsidR="00A56FEA" w:rsidRPr="00A52CD9">
        <w:rPr>
          <w:noProof w:val="0"/>
          <w:webHidden/>
          <w:rPrChange w:id="521" w:author="Vermette, Stephane" w:date="2022-01-19T05:44:00Z">
            <w:rPr>
              <w:webHidden/>
            </w:rPr>
          </w:rPrChange>
        </w:rPr>
        <w:instrText xml:space="preserve"> PAGEREF _Toc88474828 \h </w:instrText>
      </w:r>
      <w:r w:rsidR="00A56FEA" w:rsidRPr="00A52CD9">
        <w:rPr>
          <w:noProof w:val="0"/>
          <w:webHidden/>
          <w:rPrChange w:id="522" w:author="Vermette, Stephane" w:date="2022-01-19T05:44:00Z">
            <w:rPr>
              <w:webHidden/>
            </w:rPr>
          </w:rPrChange>
        </w:rPr>
      </w:r>
      <w:r w:rsidR="00A56FEA" w:rsidRPr="00A52CD9">
        <w:rPr>
          <w:noProof w:val="0"/>
          <w:webHidden/>
          <w:rPrChange w:id="523" w:author="Vermette, Stephane" w:date="2022-01-19T05:44:00Z">
            <w:rPr>
              <w:webHidden/>
            </w:rPr>
          </w:rPrChange>
        </w:rPr>
        <w:fldChar w:fldCharType="separate"/>
      </w:r>
      <w:r w:rsidR="00A56FEA" w:rsidRPr="00A52CD9">
        <w:rPr>
          <w:noProof w:val="0"/>
          <w:webHidden/>
          <w:rPrChange w:id="524" w:author="Vermette, Stephane" w:date="2022-01-19T05:44:00Z">
            <w:rPr>
              <w:webHidden/>
            </w:rPr>
          </w:rPrChange>
        </w:rPr>
        <w:t>38</w:t>
      </w:r>
      <w:r w:rsidR="00A56FEA" w:rsidRPr="00A52CD9">
        <w:rPr>
          <w:noProof w:val="0"/>
          <w:webHidden/>
          <w:rPrChange w:id="525" w:author="Vermette, Stephane" w:date="2022-01-19T05:44:00Z">
            <w:rPr>
              <w:webHidden/>
            </w:rPr>
          </w:rPrChange>
        </w:rPr>
        <w:fldChar w:fldCharType="end"/>
      </w:r>
      <w:r w:rsidRPr="00A52CD9">
        <w:rPr>
          <w:noProof w:val="0"/>
          <w:rPrChange w:id="526" w:author="Vermette, Stephane" w:date="2022-01-19T05:44:00Z">
            <w:rPr/>
          </w:rPrChange>
        </w:rPr>
        <w:fldChar w:fldCharType="end"/>
      </w:r>
    </w:p>
    <w:p w14:paraId="4C3D00CA" w14:textId="71FF73D4" w:rsidR="00A56FEA" w:rsidRPr="00A52CD9" w:rsidRDefault="00C423ED">
      <w:pPr>
        <w:pStyle w:val="TOC2"/>
        <w:rPr>
          <w:rFonts w:asciiTheme="minorHAnsi" w:hAnsiTheme="minorHAnsi"/>
          <w:noProof w:val="0"/>
          <w:sz w:val="22"/>
          <w:lang w:val="en-US" w:eastAsia="en-US"/>
          <w:rPrChange w:id="527" w:author="Vermette, Stephane" w:date="2022-01-19T05:44:00Z">
            <w:rPr>
              <w:rFonts w:asciiTheme="minorHAnsi" w:hAnsiTheme="minorHAnsi"/>
              <w:sz w:val="22"/>
              <w:lang w:val="en-US" w:eastAsia="en-US"/>
            </w:rPr>
          </w:rPrChange>
        </w:rPr>
      </w:pPr>
      <w:r w:rsidRPr="00A52CD9">
        <w:rPr>
          <w:noProof w:val="0"/>
          <w:lang w:val="en-US"/>
          <w:rPrChange w:id="528" w:author="Vermette, Stephane" w:date="2022-01-19T05:44:00Z">
            <w:rPr/>
          </w:rPrChange>
        </w:rPr>
        <w:fldChar w:fldCharType="begin"/>
      </w:r>
      <w:r w:rsidRPr="00A52CD9">
        <w:rPr>
          <w:noProof w:val="0"/>
          <w:lang w:val="en-US"/>
          <w:rPrChange w:id="529" w:author="Vermette, Stephane" w:date="2022-01-19T05:44:00Z">
            <w:rPr/>
          </w:rPrChange>
        </w:rPr>
        <w:instrText xml:space="preserve"> HYPERLINK \l "_Toc88474829" </w:instrText>
      </w:r>
      <w:r w:rsidRPr="00A52CD9">
        <w:rPr>
          <w:noProof w:val="0"/>
          <w:lang w:val="en-US"/>
          <w:rPrChange w:id="530" w:author="Vermette, Stephane" w:date="2022-01-19T05:44:00Z">
            <w:rPr/>
          </w:rPrChange>
        </w:rPr>
        <w:fldChar w:fldCharType="separate"/>
      </w:r>
      <w:r w:rsidR="00A56FEA" w:rsidRPr="00A52CD9">
        <w:rPr>
          <w:rStyle w:val="Hyperlink"/>
          <w:noProof w:val="0"/>
          <w:lang w:val="en-US"/>
          <w:rPrChange w:id="531" w:author="Vermette, Stephane" w:date="2022-01-19T05:44:00Z">
            <w:rPr>
              <w:rStyle w:val="Hyperlink"/>
            </w:rPr>
          </w:rPrChange>
        </w:rPr>
        <w:t>UPtime Azure Architecture</w:t>
      </w:r>
      <w:r w:rsidR="00A56FEA" w:rsidRPr="00A52CD9">
        <w:rPr>
          <w:noProof w:val="0"/>
          <w:webHidden/>
          <w:lang w:val="en-US"/>
          <w:rPrChange w:id="532" w:author="Vermette, Stephane" w:date="2022-01-19T05:44:00Z">
            <w:rPr>
              <w:webHidden/>
            </w:rPr>
          </w:rPrChange>
        </w:rPr>
        <w:tab/>
      </w:r>
      <w:r w:rsidR="00A56FEA" w:rsidRPr="00A52CD9">
        <w:rPr>
          <w:noProof w:val="0"/>
          <w:webHidden/>
          <w:lang w:val="en-US"/>
          <w:rPrChange w:id="533" w:author="Vermette, Stephane" w:date="2022-01-19T05:44:00Z">
            <w:rPr>
              <w:webHidden/>
            </w:rPr>
          </w:rPrChange>
        </w:rPr>
        <w:fldChar w:fldCharType="begin"/>
      </w:r>
      <w:r w:rsidR="00A56FEA" w:rsidRPr="00A52CD9">
        <w:rPr>
          <w:noProof w:val="0"/>
          <w:webHidden/>
          <w:lang w:val="en-US"/>
          <w:rPrChange w:id="534" w:author="Vermette, Stephane" w:date="2022-01-19T05:44:00Z">
            <w:rPr>
              <w:webHidden/>
            </w:rPr>
          </w:rPrChange>
        </w:rPr>
        <w:instrText xml:space="preserve"> PAGEREF _Toc88474829 \h </w:instrText>
      </w:r>
      <w:r w:rsidR="00A56FEA" w:rsidRPr="00A52CD9">
        <w:rPr>
          <w:noProof w:val="0"/>
          <w:webHidden/>
          <w:lang w:val="en-US"/>
          <w:rPrChange w:id="535" w:author="Vermette, Stephane" w:date="2022-01-19T05:44:00Z">
            <w:rPr>
              <w:webHidden/>
            </w:rPr>
          </w:rPrChange>
        </w:rPr>
      </w:r>
      <w:r w:rsidR="00A56FEA" w:rsidRPr="00A52CD9">
        <w:rPr>
          <w:noProof w:val="0"/>
          <w:webHidden/>
          <w:lang w:val="en-US"/>
          <w:rPrChange w:id="536" w:author="Vermette, Stephane" w:date="2022-01-19T05:44:00Z">
            <w:rPr>
              <w:webHidden/>
            </w:rPr>
          </w:rPrChange>
        </w:rPr>
        <w:fldChar w:fldCharType="separate"/>
      </w:r>
      <w:r w:rsidR="00A56FEA" w:rsidRPr="00A52CD9">
        <w:rPr>
          <w:noProof w:val="0"/>
          <w:webHidden/>
          <w:lang w:val="en-US"/>
          <w:rPrChange w:id="537" w:author="Vermette, Stephane" w:date="2022-01-19T05:44:00Z">
            <w:rPr>
              <w:webHidden/>
            </w:rPr>
          </w:rPrChange>
        </w:rPr>
        <w:t>39</w:t>
      </w:r>
      <w:r w:rsidR="00A56FEA" w:rsidRPr="00A52CD9">
        <w:rPr>
          <w:noProof w:val="0"/>
          <w:webHidden/>
          <w:lang w:val="en-US"/>
          <w:rPrChange w:id="538" w:author="Vermette, Stephane" w:date="2022-01-19T05:44:00Z">
            <w:rPr>
              <w:webHidden/>
            </w:rPr>
          </w:rPrChange>
        </w:rPr>
        <w:fldChar w:fldCharType="end"/>
      </w:r>
      <w:r w:rsidRPr="00A52CD9">
        <w:rPr>
          <w:noProof w:val="0"/>
          <w:lang w:val="en-US"/>
          <w:rPrChange w:id="539" w:author="Vermette, Stephane" w:date="2022-01-19T05:44:00Z">
            <w:rPr/>
          </w:rPrChange>
        </w:rPr>
        <w:fldChar w:fldCharType="end"/>
      </w:r>
    </w:p>
    <w:p w14:paraId="5B54333A" w14:textId="6FBF50DD" w:rsidR="00A56FEA" w:rsidRPr="00A52CD9" w:rsidRDefault="00C423ED">
      <w:pPr>
        <w:pStyle w:val="TOC2"/>
        <w:rPr>
          <w:rFonts w:asciiTheme="minorHAnsi" w:hAnsiTheme="minorHAnsi"/>
          <w:noProof w:val="0"/>
          <w:sz w:val="22"/>
          <w:lang w:val="en-US" w:eastAsia="en-US"/>
          <w:rPrChange w:id="540" w:author="Vermette, Stephane" w:date="2022-01-19T05:44:00Z">
            <w:rPr>
              <w:rFonts w:asciiTheme="minorHAnsi" w:hAnsiTheme="minorHAnsi"/>
              <w:sz w:val="22"/>
              <w:lang w:val="en-US" w:eastAsia="en-US"/>
            </w:rPr>
          </w:rPrChange>
        </w:rPr>
      </w:pPr>
      <w:r w:rsidRPr="00A52CD9">
        <w:rPr>
          <w:noProof w:val="0"/>
          <w:lang w:val="en-US"/>
          <w:rPrChange w:id="541" w:author="Vermette, Stephane" w:date="2022-01-19T05:44:00Z">
            <w:rPr/>
          </w:rPrChange>
        </w:rPr>
        <w:fldChar w:fldCharType="begin"/>
      </w:r>
      <w:r w:rsidRPr="00A52CD9">
        <w:rPr>
          <w:noProof w:val="0"/>
          <w:lang w:val="en-US"/>
          <w:rPrChange w:id="542" w:author="Vermette, Stephane" w:date="2022-01-19T05:44:00Z">
            <w:rPr/>
          </w:rPrChange>
        </w:rPr>
        <w:instrText xml:space="preserve"> HYPERLINK \l "_Toc88474830" </w:instrText>
      </w:r>
      <w:r w:rsidRPr="00A52CD9">
        <w:rPr>
          <w:noProof w:val="0"/>
          <w:lang w:val="en-US"/>
          <w:rPrChange w:id="543" w:author="Vermette, Stephane" w:date="2022-01-19T05:44:00Z">
            <w:rPr/>
          </w:rPrChange>
        </w:rPr>
        <w:fldChar w:fldCharType="separate"/>
      </w:r>
      <w:r w:rsidR="00A56FEA" w:rsidRPr="00A52CD9">
        <w:rPr>
          <w:rStyle w:val="Hyperlink"/>
          <w:noProof w:val="0"/>
          <w:lang w:val="en-US"/>
          <w:rPrChange w:id="544" w:author="Vermette, Stephane" w:date="2022-01-19T05:44:00Z">
            <w:rPr>
              <w:rStyle w:val="Hyperlink"/>
            </w:rPr>
          </w:rPrChange>
        </w:rPr>
        <w:t>UPtime Data Analytics Architecture</w:t>
      </w:r>
      <w:r w:rsidR="00A56FEA" w:rsidRPr="00A52CD9">
        <w:rPr>
          <w:noProof w:val="0"/>
          <w:webHidden/>
          <w:lang w:val="en-US"/>
          <w:rPrChange w:id="545" w:author="Vermette, Stephane" w:date="2022-01-19T05:44:00Z">
            <w:rPr>
              <w:webHidden/>
            </w:rPr>
          </w:rPrChange>
        </w:rPr>
        <w:tab/>
      </w:r>
      <w:r w:rsidR="00A56FEA" w:rsidRPr="00A52CD9">
        <w:rPr>
          <w:noProof w:val="0"/>
          <w:webHidden/>
          <w:lang w:val="en-US"/>
          <w:rPrChange w:id="546" w:author="Vermette, Stephane" w:date="2022-01-19T05:44:00Z">
            <w:rPr>
              <w:webHidden/>
            </w:rPr>
          </w:rPrChange>
        </w:rPr>
        <w:fldChar w:fldCharType="begin"/>
      </w:r>
      <w:r w:rsidR="00A56FEA" w:rsidRPr="00A52CD9">
        <w:rPr>
          <w:noProof w:val="0"/>
          <w:webHidden/>
          <w:lang w:val="en-US"/>
          <w:rPrChange w:id="547" w:author="Vermette, Stephane" w:date="2022-01-19T05:44:00Z">
            <w:rPr>
              <w:webHidden/>
            </w:rPr>
          </w:rPrChange>
        </w:rPr>
        <w:instrText xml:space="preserve"> PAGEREF _Toc88474830 \h </w:instrText>
      </w:r>
      <w:r w:rsidR="00A56FEA" w:rsidRPr="00A52CD9">
        <w:rPr>
          <w:noProof w:val="0"/>
          <w:webHidden/>
          <w:lang w:val="en-US"/>
          <w:rPrChange w:id="548" w:author="Vermette, Stephane" w:date="2022-01-19T05:44:00Z">
            <w:rPr>
              <w:webHidden/>
            </w:rPr>
          </w:rPrChange>
        </w:rPr>
      </w:r>
      <w:r w:rsidR="00A56FEA" w:rsidRPr="00A52CD9">
        <w:rPr>
          <w:noProof w:val="0"/>
          <w:webHidden/>
          <w:lang w:val="en-US"/>
          <w:rPrChange w:id="549" w:author="Vermette, Stephane" w:date="2022-01-19T05:44:00Z">
            <w:rPr>
              <w:webHidden/>
            </w:rPr>
          </w:rPrChange>
        </w:rPr>
        <w:fldChar w:fldCharType="separate"/>
      </w:r>
      <w:r w:rsidR="00A56FEA" w:rsidRPr="00A52CD9">
        <w:rPr>
          <w:noProof w:val="0"/>
          <w:webHidden/>
          <w:lang w:val="en-US"/>
          <w:rPrChange w:id="550" w:author="Vermette, Stephane" w:date="2022-01-19T05:44:00Z">
            <w:rPr>
              <w:webHidden/>
            </w:rPr>
          </w:rPrChange>
        </w:rPr>
        <w:t>41</w:t>
      </w:r>
      <w:r w:rsidR="00A56FEA" w:rsidRPr="00A52CD9">
        <w:rPr>
          <w:noProof w:val="0"/>
          <w:webHidden/>
          <w:lang w:val="en-US"/>
          <w:rPrChange w:id="551" w:author="Vermette, Stephane" w:date="2022-01-19T05:44:00Z">
            <w:rPr>
              <w:webHidden/>
            </w:rPr>
          </w:rPrChange>
        </w:rPr>
        <w:fldChar w:fldCharType="end"/>
      </w:r>
      <w:r w:rsidRPr="00A52CD9">
        <w:rPr>
          <w:noProof w:val="0"/>
          <w:lang w:val="en-US"/>
          <w:rPrChange w:id="552" w:author="Vermette, Stephane" w:date="2022-01-19T05:44:00Z">
            <w:rPr/>
          </w:rPrChange>
        </w:rPr>
        <w:fldChar w:fldCharType="end"/>
      </w:r>
    </w:p>
    <w:p w14:paraId="483E1CD9" w14:textId="28E935CA" w:rsidR="00A56FEA" w:rsidRPr="00A52CD9" w:rsidRDefault="00C423ED">
      <w:pPr>
        <w:pStyle w:val="TOC2"/>
        <w:rPr>
          <w:rFonts w:asciiTheme="minorHAnsi" w:hAnsiTheme="minorHAnsi"/>
          <w:noProof w:val="0"/>
          <w:sz w:val="22"/>
          <w:lang w:val="en-US" w:eastAsia="en-US"/>
          <w:rPrChange w:id="553" w:author="Vermette, Stephane" w:date="2022-01-19T05:44:00Z">
            <w:rPr>
              <w:rFonts w:asciiTheme="minorHAnsi" w:hAnsiTheme="minorHAnsi"/>
              <w:sz w:val="22"/>
              <w:lang w:val="en-US" w:eastAsia="en-US"/>
            </w:rPr>
          </w:rPrChange>
        </w:rPr>
      </w:pPr>
      <w:r w:rsidRPr="00A52CD9">
        <w:rPr>
          <w:noProof w:val="0"/>
          <w:lang w:val="en-US"/>
          <w:rPrChange w:id="554" w:author="Vermette, Stephane" w:date="2022-01-19T05:44:00Z">
            <w:rPr/>
          </w:rPrChange>
        </w:rPr>
        <w:fldChar w:fldCharType="begin"/>
      </w:r>
      <w:r w:rsidRPr="00A52CD9">
        <w:rPr>
          <w:noProof w:val="0"/>
          <w:lang w:val="en-US"/>
          <w:rPrChange w:id="555" w:author="Vermette, Stephane" w:date="2022-01-19T05:44:00Z">
            <w:rPr/>
          </w:rPrChange>
        </w:rPr>
        <w:instrText xml:space="preserve"> HYPERLINK \l "_Toc88474831" </w:instrText>
      </w:r>
      <w:r w:rsidRPr="00A52CD9">
        <w:rPr>
          <w:noProof w:val="0"/>
          <w:lang w:val="en-US"/>
          <w:rPrChange w:id="556" w:author="Vermette, Stephane" w:date="2022-01-19T05:44:00Z">
            <w:rPr/>
          </w:rPrChange>
        </w:rPr>
        <w:fldChar w:fldCharType="separate"/>
      </w:r>
      <w:r w:rsidR="00A56FEA" w:rsidRPr="00A52CD9">
        <w:rPr>
          <w:rStyle w:val="Hyperlink"/>
          <w:noProof w:val="0"/>
          <w:lang w:val="en-US"/>
          <w:rPrChange w:id="557" w:author="Vermette, Stephane" w:date="2022-01-19T05:44:00Z">
            <w:rPr>
              <w:rStyle w:val="Hyperlink"/>
            </w:rPr>
          </w:rPrChange>
        </w:rPr>
        <w:t>UPtime Notification Design</w:t>
      </w:r>
      <w:r w:rsidR="00A56FEA" w:rsidRPr="00A52CD9">
        <w:rPr>
          <w:noProof w:val="0"/>
          <w:webHidden/>
          <w:lang w:val="en-US"/>
          <w:rPrChange w:id="558" w:author="Vermette, Stephane" w:date="2022-01-19T05:44:00Z">
            <w:rPr>
              <w:webHidden/>
            </w:rPr>
          </w:rPrChange>
        </w:rPr>
        <w:tab/>
      </w:r>
      <w:r w:rsidR="00A56FEA" w:rsidRPr="00A52CD9">
        <w:rPr>
          <w:noProof w:val="0"/>
          <w:webHidden/>
          <w:lang w:val="en-US"/>
          <w:rPrChange w:id="559" w:author="Vermette, Stephane" w:date="2022-01-19T05:44:00Z">
            <w:rPr>
              <w:webHidden/>
            </w:rPr>
          </w:rPrChange>
        </w:rPr>
        <w:fldChar w:fldCharType="begin"/>
      </w:r>
      <w:r w:rsidR="00A56FEA" w:rsidRPr="00A52CD9">
        <w:rPr>
          <w:noProof w:val="0"/>
          <w:webHidden/>
          <w:lang w:val="en-US"/>
          <w:rPrChange w:id="560" w:author="Vermette, Stephane" w:date="2022-01-19T05:44:00Z">
            <w:rPr>
              <w:webHidden/>
            </w:rPr>
          </w:rPrChange>
        </w:rPr>
        <w:instrText xml:space="preserve"> PAGEREF _Toc88474831 \h </w:instrText>
      </w:r>
      <w:r w:rsidR="00A56FEA" w:rsidRPr="00A52CD9">
        <w:rPr>
          <w:noProof w:val="0"/>
          <w:webHidden/>
          <w:lang w:val="en-US"/>
          <w:rPrChange w:id="561" w:author="Vermette, Stephane" w:date="2022-01-19T05:44:00Z">
            <w:rPr>
              <w:webHidden/>
            </w:rPr>
          </w:rPrChange>
        </w:rPr>
      </w:r>
      <w:r w:rsidR="00A56FEA" w:rsidRPr="00A52CD9">
        <w:rPr>
          <w:noProof w:val="0"/>
          <w:webHidden/>
          <w:lang w:val="en-US"/>
          <w:rPrChange w:id="562" w:author="Vermette, Stephane" w:date="2022-01-19T05:44:00Z">
            <w:rPr>
              <w:webHidden/>
            </w:rPr>
          </w:rPrChange>
        </w:rPr>
        <w:fldChar w:fldCharType="separate"/>
      </w:r>
      <w:r w:rsidR="00A56FEA" w:rsidRPr="00A52CD9">
        <w:rPr>
          <w:noProof w:val="0"/>
          <w:webHidden/>
          <w:lang w:val="en-US"/>
          <w:rPrChange w:id="563" w:author="Vermette, Stephane" w:date="2022-01-19T05:44:00Z">
            <w:rPr>
              <w:webHidden/>
            </w:rPr>
          </w:rPrChange>
        </w:rPr>
        <w:t>42</w:t>
      </w:r>
      <w:r w:rsidR="00A56FEA" w:rsidRPr="00A52CD9">
        <w:rPr>
          <w:noProof w:val="0"/>
          <w:webHidden/>
          <w:lang w:val="en-US"/>
          <w:rPrChange w:id="564" w:author="Vermette, Stephane" w:date="2022-01-19T05:44:00Z">
            <w:rPr>
              <w:webHidden/>
            </w:rPr>
          </w:rPrChange>
        </w:rPr>
        <w:fldChar w:fldCharType="end"/>
      </w:r>
      <w:r w:rsidRPr="00A52CD9">
        <w:rPr>
          <w:noProof w:val="0"/>
          <w:lang w:val="en-US"/>
          <w:rPrChange w:id="565" w:author="Vermette, Stephane" w:date="2022-01-19T05:44:00Z">
            <w:rPr/>
          </w:rPrChange>
        </w:rPr>
        <w:fldChar w:fldCharType="end"/>
      </w:r>
    </w:p>
    <w:p w14:paraId="11E59670" w14:textId="1A2389B2" w:rsidR="00A56FEA" w:rsidRPr="00A52CD9" w:rsidRDefault="00C423ED">
      <w:pPr>
        <w:pStyle w:val="TOC2"/>
        <w:rPr>
          <w:rFonts w:asciiTheme="minorHAnsi" w:hAnsiTheme="minorHAnsi"/>
          <w:noProof w:val="0"/>
          <w:sz w:val="22"/>
          <w:lang w:val="en-US" w:eastAsia="en-US"/>
          <w:rPrChange w:id="566" w:author="Vermette, Stephane" w:date="2022-01-19T05:44:00Z">
            <w:rPr>
              <w:rFonts w:asciiTheme="minorHAnsi" w:hAnsiTheme="minorHAnsi"/>
              <w:sz w:val="22"/>
              <w:lang w:val="en-US" w:eastAsia="en-US"/>
            </w:rPr>
          </w:rPrChange>
        </w:rPr>
      </w:pPr>
      <w:r w:rsidRPr="00A52CD9">
        <w:rPr>
          <w:noProof w:val="0"/>
          <w:lang w:val="en-US"/>
          <w:rPrChange w:id="567" w:author="Vermette, Stephane" w:date="2022-01-19T05:44:00Z">
            <w:rPr/>
          </w:rPrChange>
        </w:rPr>
        <w:fldChar w:fldCharType="begin"/>
      </w:r>
      <w:r w:rsidRPr="00A52CD9">
        <w:rPr>
          <w:noProof w:val="0"/>
          <w:lang w:val="en-US"/>
          <w:rPrChange w:id="568" w:author="Vermette, Stephane" w:date="2022-01-19T05:44:00Z">
            <w:rPr/>
          </w:rPrChange>
        </w:rPr>
        <w:instrText xml:space="preserve"> HYPERLINK \l "_Toc88474832" </w:instrText>
      </w:r>
      <w:r w:rsidRPr="00A52CD9">
        <w:rPr>
          <w:noProof w:val="0"/>
          <w:lang w:val="en-US"/>
          <w:rPrChange w:id="569" w:author="Vermette, Stephane" w:date="2022-01-19T05:44:00Z">
            <w:rPr/>
          </w:rPrChange>
        </w:rPr>
        <w:fldChar w:fldCharType="separate"/>
      </w:r>
      <w:r w:rsidR="00A56FEA" w:rsidRPr="00A52CD9">
        <w:rPr>
          <w:rStyle w:val="Hyperlink"/>
          <w:noProof w:val="0"/>
          <w:lang w:val="en-US"/>
          <w:rPrChange w:id="570" w:author="Vermette, Stephane" w:date="2022-01-19T05:44:00Z">
            <w:rPr>
              <w:rStyle w:val="Hyperlink"/>
            </w:rPr>
          </w:rPrChange>
        </w:rPr>
        <w:t>UPtime Microservices Architecture Overview</w:t>
      </w:r>
      <w:r w:rsidR="00A56FEA" w:rsidRPr="00A52CD9">
        <w:rPr>
          <w:noProof w:val="0"/>
          <w:webHidden/>
          <w:lang w:val="en-US"/>
          <w:rPrChange w:id="571" w:author="Vermette, Stephane" w:date="2022-01-19T05:44:00Z">
            <w:rPr>
              <w:webHidden/>
            </w:rPr>
          </w:rPrChange>
        </w:rPr>
        <w:tab/>
      </w:r>
      <w:r w:rsidR="00A56FEA" w:rsidRPr="00A52CD9">
        <w:rPr>
          <w:noProof w:val="0"/>
          <w:webHidden/>
          <w:lang w:val="en-US"/>
          <w:rPrChange w:id="572" w:author="Vermette, Stephane" w:date="2022-01-19T05:44:00Z">
            <w:rPr>
              <w:webHidden/>
            </w:rPr>
          </w:rPrChange>
        </w:rPr>
        <w:fldChar w:fldCharType="begin"/>
      </w:r>
      <w:r w:rsidR="00A56FEA" w:rsidRPr="00A52CD9">
        <w:rPr>
          <w:noProof w:val="0"/>
          <w:webHidden/>
          <w:lang w:val="en-US"/>
          <w:rPrChange w:id="573" w:author="Vermette, Stephane" w:date="2022-01-19T05:44:00Z">
            <w:rPr>
              <w:webHidden/>
            </w:rPr>
          </w:rPrChange>
        </w:rPr>
        <w:instrText xml:space="preserve"> PAGEREF _Toc88474832 \h </w:instrText>
      </w:r>
      <w:r w:rsidR="00A56FEA" w:rsidRPr="00A52CD9">
        <w:rPr>
          <w:noProof w:val="0"/>
          <w:webHidden/>
          <w:lang w:val="en-US"/>
          <w:rPrChange w:id="574" w:author="Vermette, Stephane" w:date="2022-01-19T05:44:00Z">
            <w:rPr>
              <w:webHidden/>
            </w:rPr>
          </w:rPrChange>
        </w:rPr>
      </w:r>
      <w:r w:rsidR="00A56FEA" w:rsidRPr="00A52CD9">
        <w:rPr>
          <w:noProof w:val="0"/>
          <w:webHidden/>
          <w:lang w:val="en-US"/>
          <w:rPrChange w:id="575" w:author="Vermette, Stephane" w:date="2022-01-19T05:44:00Z">
            <w:rPr>
              <w:webHidden/>
            </w:rPr>
          </w:rPrChange>
        </w:rPr>
        <w:fldChar w:fldCharType="separate"/>
      </w:r>
      <w:r w:rsidR="00A56FEA" w:rsidRPr="00A52CD9">
        <w:rPr>
          <w:noProof w:val="0"/>
          <w:webHidden/>
          <w:lang w:val="en-US"/>
          <w:rPrChange w:id="576" w:author="Vermette, Stephane" w:date="2022-01-19T05:44:00Z">
            <w:rPr>
              <w:webHidden/>
            </w:rPr>
          </w:rPrChange>
        </w:rPr>
        <w:t>43</w:t>
      </w:r>
      <w:r w:rsidR="00A56FEA" w:rsidRPr="00A52CD9">
        <w:rPr>
          <w:noProof w:val="0"/>
          <w:webHidden/>
          <w:lang w:val="en-US"/>
          <w:rPrChange w:id="577" w:author="Vermette, Stephane" w:date="2022-01-19T05:44:00Z">
            <w:rPr>
              <w:webHidden/>
            </w:rPr>
          </w:rPrChange>
        </w:rPr>
        <w:fldChar w:fldCharType="end"/>
      </w:r>
      <w:r w:rsidRPr="00A52CD9">
        <w:rPr>
          <w:noProof w:val="0"/>
          <w:lang w:val="en-US"/>
          <w:rPrChange w:id="578" w:author="Vermette, Stephane" w:date="2022-01-19T05:44:00Z">
            <w:rPr/>
          </w:rPrChange>
        </w:rPr>
        <w:fldChar w:fldCharType="end"/>
      </w:r>
    </w:p>
    <w:p w14:paraId="2FC905DA" w14:textId="1FE173BA" w:rsidR="00A56FEA" w:rsidRPr="00A52CD9" w:rsidRDefault="00C423ED">
      <w:pPr>
        <w:pStyle w:val="TOC1"/>
        <w:rPr>
          <w:rFonts w:asciiTheme="minorHAnsi" w:eastAsiaTheme="minorEastAsia" w:hAnsiTheme="minorHAnsi" w:cstheme="minorBidi"/>
          <w:sz w:val="22"/>
          <w:szCs w:val="22"/>
          <w:rPrChange w:id="579"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"_Toc88474833" </w:instrText>
      </w:r>
      <w:r w:rsidRPr="00A52CD9">
        <w:fldChar w:fldCharType="separate"/>
      </w:r>
      <w:r w:rsidR="00A56FEA" w:rsidRPr="00A52CD9">
        <w:rPr>
          <w:rStyle w:val="Hyperlink"/>
          <w:rPrChange w:id="580" w:author="Vermette, Stephane" w:date="2022-01-19T05:44:00Z">
            <w:rPr>
              <w:rStyle w:val="Hyperlink"/>
              <w:noProof/>
            </w:rPr>
          </w:rPrChange>
        </w:rPr>
        <w:t>6</w:t>
      </w:r>
      <w:r w:rsidR="00A56FEA" w:rsidRPr="00A52CD9">
        <w:rPr>
          <w:rFonts w:asciiTheme="minorHAnsi" w:eastAsiaTheme="minorEastAsia" w:hAnsiTheme="minorHAnsi" w:cstheme="minorBidi"/>
          <w:sz w:val="22"/>
          <w:szCs w:val="22"/>
          <w:rPrChange w:id="581"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582" w:author="Vermette, Stephane" w:date="2022-01-19T05:44:00Z">
            <w:rPr>
              <w:rStyle w:val="Hyperlink"/>
              <w:noProof/>
            </w:rPr>
          </w:rPrChange>
        </w:rPr>
        <w:t>UPtime Bill of Materials (BOM) &amp; Procurement</w:t>
      </w:r>
      <w:r w:rsidR="00A56FEA" w:rsidRPr="00A52CD9">
        <w:rPr>
          <w:webHidden/>
          <w:rPrChange w:id="583" w:author="Vermette, Stephane" w:date="2022-01-19T05:44:00Z">
            <w:rPr>
              <w:noProof/>
              <w:webHidden/>
            </w:rPr>
          </w:rPrChange>
        </w:rPr>
        <w:tab/>
      </w:r>
      <w:r w:rsidR="00A56FEA" w:rsidRPr="00A52CD9">
        <w:rPr>
          <w:webHidden/>
          <w:rPrChange w:id="584" w:author="Vermette, Stephane" w:date="2022-01-19T05:44:00Z">
            <w:rPr>
              <w:noProof/>
              <w:webHidden/>
            </w:rPr>
          </w:rPrChange>
        </w:rPr>
        <w:fldChar w:fldCharType="begin"/>
      </w:r>
      <w:r w:rsidR="00A56FEA" w:rsidRPr="00A52CD9">
        <w:rPr>
          <w:webHidden/>
          <w:rPrChange w:id="585" w:author="Vermette, Stephane" w:date="2022-01-19T05:44:00Z">
            <w:rPr>
              <w:noProof/>
              <w:webHidden/>
            </w:rPr>
          </w:rPrChange>
        </w:rPr>
        <w:instrText xml:space="preserve"> PAGEREF _Toc88474833 \h </w:instrText>
      </w:r>
      <w:r w:rsidR="00A56FEA" w:rsidRPr="00A52CD9">
        <w:rPr>
          <w:webHidden/>
          <w:rPrChange w:id="586" w:author="Vermette, Stephane" w:date="2022-01-19T05:44:00Z">
            <w:rPr>
              <w:noProof/>
              <w:webHidden/>
            </w:rPr>
          </w:rPrChange>
        </w:rPr>
      </w:r>
      <w:r w:rsidR="00A56FEA" w:rsidRPr="00A52CD9">
        <w:rPr>
          <w:webHidden/>
          <w:rPrChange w:id="587" w:author="Vermette, Stephane" w:date="2022-01-19T05:44:00Z">
            <w:rPr>
              <w:noProof/>
              <w:webHidden/>
            </w:rPr>
          </w:rPrChange>
        </w:rPr>
        <w:fldChar w:fldCharType="separate"/>
      </w:r>
      <w:r w:rsidR="00A56FEA" w:rsidRPr="00A52CD9">
        <w:rPr>
          <w:webHidden/>
          <w:rPrChange w:id="588" w:author="Vermette, Stephane" w:date="2022-01-19T05:44:00Z">
            <w:rPr>
              <w:noProof/>
              <w:webHidden/>
            </w:rPr>
          </w:rPrChange>
        </w:rPr>
        <w:t>44</w:t>
      </w:r>
      <w:r w:rsidR="00A56FEA" w:rsidRPr="00A52CD9">
        <w:rPr>
          <w:webHidden/>
          <w:rPrChange w:id="589" w:author="Vermette, Stephane" w:date="2022-01-19T05:44:00Z">
            <w:rPr>
              <w:noProof/>
              <w:webHidden/>
            </w:rPr>
          </w:rPrChange>
        </w:rPr>
        <w:fldChar w:fldCharType="end"/>
      </w:r>
      <w:r w:rsidRPr="00A52CD9">
        <w:rPr>
          <w:rPrChange w:id="590" w:author="Vermette, Stephane" w:date="2022-01-19T05:44:00Z">
            <w:rPr>
              <w:noProof/>
            </w:rPr>
          </w:rPrChange>
        </w:rPr>
        <w:fldChar w:fldCharType="end"/>
      </w:r>
    </w:p>
    <w:p w14:paraId="4DF25AC1" w14:textId="1CD130D7" w:rsidR="00A56FEA" w:rsidRPr="00A52CD9" w:rsidRDefault="00C423ED">
      <w:pPr>
        <w:pStyle w:val="TOC2"/>
        <w:rPr>
          <w:rFonts w:asciiTheme="minorHAnsi" w:hAnsiTheme="minorHAnsi"/>
          <w:noProof w:val="0"/>
          <w:sz w:val="22"/>
          <w:lang w:val="en-US" w:eastAsia="en-US"/>
          <w:rPrChange w:id="591" w:author="Vermette, Stephane" w:date="2022-01-19T05:44:00Z">
            <w:rPr>
              <w:rFonts w:asciiTheme="minorHAnsi" w:hAnsiTheme="minorHAnsi"/>
              <w:sz w:val="22"/>
              <w:lang w:val="en-US" w:eastAsia="en-US"/>
            </w:rPr>
          </w:rPrChange>
        </w:rPr>
      </w:pPr>
      <w:r w:rsidRPr="00A52CD9">
        <w:rPr>
          <w:noProof w:val="0"/>
          <w:lang w:val="en-US"/>
          <w:rPrChange w:id="592" w:author="Vermette, Stephane" w:date="2022-01-19T05:44:00Z">
            <w:rPr/>
          </w:rPrChange>
        </w:rPr>
        <w:fldChar w:fldCharType="begin"/>
      </w:r>
      <w:r w:rsidRPr="00A52CD9">
        <w:rPr>
          <w:noProof w:val="0"/>
          <w:lang w:val="en-US"/>
          <w:rPrChange w:id="593" w:author="Vermette, Stephane" w:date="2022-01-19T05:44:00Z">
            <w:rPr/>
          </w:rPrChange>
        </w:rPr>
        <w:instrText xml:space="preserve"> HYPERLINK \l "_Toc88474834" </w:instrText>
      </w:r>
      <w:r w:rsidRPr="00A52CD9">
        <w:rPr>
          <w:noProof w:val="0"/>
          <w:lang w:val="en-US"/>
          <w:rPrChange w:id="594" w:author="Vermette, Stephane" w:date="2022-01-19T05:44:00Z">
            <w:rPr/>
          </w:rPrChange>
        </w:rPr>
        <w:fldChar w:fldCharType="separate"/>
      </w:r>
      <w:r w:rsidR="00A56FEA" w:rsidRPr="00A52CD9">
        <w:rPr>
          <w:rStyle w:val="Hyperlink"/>
          <w:noProof w:val="0"/>
          <w:lang w:val="en-US"/>
          <w:rPrChange w:id="595" w:author="Vermette, Stephane" w:date="2022-01-19T05:44:00Z">
            <w:rPr>
              <w:rStyle w:val="Hyperlink"/>
            </w:rPr>
          </w:rPrChange>
        </w:rPr>
        <w:t>Bill of Materials (BOM)</w:t>
      </w:r>
      <w:r w:rsidR="00A56FEA" w:rsidRPr="00A52CD9">
        <w:rPr>
          <w:noProof w:val="0"/>
          <w:webHidden/>
          <w:lang w:val="en-US"/>
          <w:rPrChange w:id="596" w:author="Vermette, Stephane" w:date="2022-01-19T05:44:00Z">
            <w:rPr>
              <w:webHidden/>
            </w:rPr>
          </w:rPrChange>
        </w:rPr>
        <w:tab/>
      </w:r>
      <w:r w:rsidR="00A56FEA" w:rsidRPr="00A52CD9">
        <w:rPr>
          <w:noProof w:val="0"/>
          <w:webHidden/>
          <w:lang w:val="en-US"/>
          <w:rPrChange w:id="597" w:author="Vermette, Stephane" w:date="2022-01-19T05:44:00Z">
            <w:rPr>
              <w:webHidden/>
            </w:rPr>
          </w:rPrChange>
        </w:rPr>
        <w:fldChar w:fldCharType="begin"/>
      </w:r>
      <w:r w:rsidR="00A56FEA" w:rsidRPr="00A52CD9">
        <w:rPr>
          <w:noProof w:val="0"/>
          <w:webHidden/>
          <w:lang w:val="en-US"/>
          <w:rPrChange w:id="598" w:author="Vermette, Stephane" w:date="2022-01-19T05:44:00Z">
            <w:rPr>
              <w:webHidden/>
            </w:rPr>
          </w:rPrChange>
        </w:rPr>
        <w:instrText xml:space="preserve"> PAGEREF _Toc88474834 \h </w:instrText>
      </w:r>
      <w:r w:rsidR="00A56FEA" w:rsidRPr="00A52CD9">
        <w:rPr>
          <w:noProof w:val="0"/>
          <w:webHidden/>
          <w:lang w:val="en-US"/>
          <w:rPrChange w:id="599" w:author="Vermette, Stephane" w:date="2022-01-19T05:44:00Z">
            <w:rPr>
              <w:webHidden/>
            </w:rPr>
          </w:rPrChange>
        </w:rPr>
      </w:r>
      <w:r w:rsidR="00A56FEA" w:rsidRPr="00A52CD9">
        <w:rPr>
          <w:noProof w:val="0"/>
          <w:webHidden/>
          <w:lang w:val="en-US"/>
          <w:rPrChange w:id="600" w:author="Vermette, Stephane" w:date="2022-01-19T05:44:00Z">
            <w:rPr>
              <w:webHidden/>
            </w:rPr>
          </w:rPrChange>
        </w:rPr>
        <w:fldChar w:fldCharType="separate"/>
      </w:r>
      <w:r w:rsidR="00A56FEA" w:rsidRPr="00A52CD9">
        <w:rPr>
          <w:noProof w:val="0"/>
          <w:webHidden/>
          <w:lang w:val="en-US"/>
          <w:rPrChange w:id="601" w:author="Vermette, Stephane" w:date="2022-01-19T05:44:00Z">
            <w:rPr>
              <w:webHidden/>
            </w:rPr>
          </w:rPrChange>
        </w:rPr>
        <w:t>44</w:t>
      </w:r>
      <w:r w:rsidR="00A56FEA" w:rsidRPr="00A52CD9">
        <w:rPr>
          <w:noProof w:val="0"/>
          <w:webHidden/>
          <w:lang w:val="en-US"/>
          <w:rPrChange w:id="602" w:author="Vermette, Stephane" w:date="2022-01-19T05:44:00Z">
            <w:rPr>
              <w:webHidden/>
            </w:rPr>
          </w:rPrChange>
        </w:rPr>
        <w:fldChar w:fldCharType="end"/>
      </w:r>
      <w:r w:rsidRPr="00A52CD9">
        <w:rPr>
          <w:noProof w:val="0"/>
          <w:lang w:val="en-US"/>
          <w:rPrChange w:id="603" w:author="Vermette, Stephane" w:date="2022-01-19T05:44:00Z">
            <w:rPr/>
          </w:rPrChange>
        </w:rPr>
        <w:fldChar w:fldCharType="end"/>
      </w:r>
    </w:p>
    <w:p w14:paraId="659080CB" w14:textId="3FBCF6E1" w:rsidR="00A56FEA" w:rsidRPr="00A52CD9" w:rsidRDefault="00C423ED">
      <w:pPr>
        <w:pStyle w:val="TOC2"/>
        <w:rPr>
          <w:rFonts w:asciiTheme="minorHAnsi" w:hAnsiTheme="minorHAnsi"/>
          <w:noProof w:val="0"/>
          <w:sz w:val="22"/>
          <w:lang w:val="en-US" w:eastAsia="en-US"/>
          <w:rPrChange w:id="604" w:author="Vermette, Stephane" w:date="2022-01-19T05:44:00Z">
            <w:rPr>
              <w:rFonts w:asciiTheme="minorHAnsi" w:hAnsiTheme="minorHAnsi"/>
              <w:sz w:val="22"/>
              <w:lang w:val="en-US" w:eastAsia="en-US"/>
            </w:rPr>
          </w:rPrChange>
        </w:rPr>
      </w:pPr>
      <w:r w:rsidRPr="00A52CD9">
        <w:rPr>
          <w:noProof w:val="0"/>
          <w:lang w:val="en-US"/>
          <w:rPrChange w:id="605" w:author="Vermette, Stephane" w:date="2022-01-19T05:44:00Z">
            <w:rPr/>
          </w:rPrChange>
        </w:rPr>
        <w:fldChar w:fldCharType="begin"/>
      </w:r>
      <w:r w:rsidRPr="00A52CD9">
        <w:rPr>
          <w:noProof w:val="0"/>
          <w:lang w:val="en-US"/>
          <w:rPrChange w:id="606" w:author="Vermette, Stephane" w:date="2022-01-19T05:44:00Z">
            <w:rPr/>
          </w:rPrChange>
        </w:rPr>
        <w:instrText xml:space="preserve"> HYPERLINK \l "_Toc88474835" </w:instrText>
      </w:r>
      <w:r w:rsidRPr="00A52CD9">
        <w:rPr>
          <w:noProof w:val="0"/>
          <w:lang w:val="en-US"/>
          <w:rPrChange w:id="607" w:author="Vermette, Stephane" w:date="2022-01-19T05:44:00Z">
            <w:rPr/>
          </w:rPrChange>
        </w:rPr>
        <w:fldChar w:fldCharType="separate"/>
      </w:r>
      <w:r w:rsidR="00A56FEA" w:rsidRPr="00A52CD9">
        <w:rPr>
          <w:rStyle w:val="Hyperlink"/>
          <w:noProof w:val="0"/>
          <w:lang w:val="en-US"/>
          <w:rPrChange w:id="608" w:author="Vermette, Stephane" w:date="2022-01-19T05:44:00Z">
            <w:rPr>
              <w:rStyle w:val="Hyperlink"/>
            </w:rPr>
          </w:rPrChange>
        </w:rPr>
        <w:t>Procurement process</w:t>
      </w:r>
      <w:r w:rsidR="00A56FEA" w:rsidRPr="00A52CD9">
        <w:rPr>
          <w:noProof w:val="0"/>
          <w:webHidden/>
          <w:lang w:val="en-US"/>
          <w:rPrChange w:id="609" w:author="Vermette, Stephane" w:date="2022-01-19T05:44:00Z">
            <w:rPr>
              <w:webHidden/>
            </w:rPr>
          </w:rPrChange>
        </w:rPr>
        <w:tab/>
      </w:r>
      <w:r w:rsidR="00A56FEA" w:rsidRPr="00A52CD9">
        <w:rPr>
          <w:noProof w:val="0"/>
          <w:webHidden/>
          <w:lang w:val="en-US"/>
          <w:rPrChange w:id="610" w:author="Vermette, Stephane" w:date="2022-01-19T05:44:00Z">
            <w:rPr>
              <w:webHidden/>
            </w:rPr>
          </w:rPrChange>
        </w:rPr>
        <w:fldChar w:fldCharType="begin"/>
      </w:r>
      <w:r w:rsidR="00A56FEA" w:rsidRPr="00A52CD9">
        <w:rPr>
          <w:noProof w:val="0"/>
          <w:webHidden/>
          <w:lang w:val="en-US"/>
          <w:rPrChange w:id="611" w:author="Vermette, Stephane" w:date="2022-01-19T05:44:00Z">
            <w:rPr>
              <w:webHidden/>
            </w:rPr>
          </w:rPrChange>
        </w:rPr>
        <w:instrText xml:space="preserve"> PAGEREF _Toc88474835 \h </w:instrText>
      </w:r>
      <w:r w:rsidR="00A56FEA" w:rsidRPr="00A52CD9">
        <w:rPr>
          <w:noProof w:val="0"/>
          <w:webHidden/>
          <w:lang w:val="en-US"/>
          <w:rPrChange w:id="612" w:author="Vermette, Stephane" w:date="2022-01-19T05:44:00Z">
            <w:rPr>
              <w:webHidden/>
            </w:rPr>
          </w:rPrChange>
        </w:rPr>
      </w:r>
      <w:r w:rsidR="00A56FEA" w:rsidRPr="00A52CD9">
        <w:rPr>
          <w:noProof w:val="0"/>
          <w:webHidden/>
          <w:lang w:val="en-US"/>
          <w:rPrChange w:id="613" w:author="Vermette, Stephane" w:date="2022-01-19T05:44:00Z">
            <w:rPr>
              <w:webHidden/>
            </w:rPr>
          </w:rPrChange>
        </w:rPr>
        <w:fldChar w:fldCharType="separate"/>
      </w:r>
      <w:r w:rsidR="00A56FEA" w:rsidRPr="00A52CD9">
        <w:rPr>
          <w:noProof w:val="0"/>
          <w:webHidden/>
          <w:lang w:val="en-US"/>
          <w:rPrChange w:id="614" w:author="Vermette, Stephane" w:date="2022-01-19T05:44:00Z">
            <w:rPr>
              <w:webHidden/>
            </w:rPr>
          </w:rPrChange>
        </w:rPr>
        <w:t>45</w:t>
      </w:r>
      <w:r w:rsidR="00A56FEA" w:rsidRPr="00A52CD9">
        <w:rPr>
          <w:noProof w:val="0"/>
          <w:webHidden/>
          <w:lang w:val="en-US"/>
          <w:rPrChange w:id="615" w:author="Vermette, Stephane" w:date="2022-01-19T05:44:00Z">
            <w:rPr>
              <w:webHidden/>
            </w:rPr>
          </w:rPrChange>
        </w:rPr>
        <w:fldChar w:fldCharType="end"/>
      </w:r>
      <w:r w:rsidRPr="00A52CD9">
        <w:rPr>
          <w:noProof w:val="0"/>
          <w:lang w:val="en-US"/>
          <w:rPrChange w:id="616" w:author="Vermette, Stephane" w:date="2022-01-19T05:44:00Z">
            <w:rPr/>
          </w:rPrChange>
        </w:rPr>
        <w:fldChar w:fldCharType="end"/>
      </w:r>
    </w:p>
    <w:p w14:paraId="73A9CE0D" w14:textId="48E69C34" w:rsidR="00A56FEA" w:rsidRPr="00A52CD9" w:rsidRDefault="00C423ED">
      <w:pPr>
        <w:pStyle w:val="TOC1"/>
        <w:rPr>
          <w:rFonts w:asciiTheme="minorHAnsi" w:eastAsiaTheme="minorEastAsia" w:hAnsiTheme="minorHAnsi" w:cstheme="minorBidi"/>
          <w:sz w:val="22"/>
          <w:szCs w:val="22"/>
          <w:rPrChange w:id="617"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"_Toc88474836" </w:instrText>
      </w:r>
      <w:r w:rsidRPr="00A52CD9">
        <w:fldChar w:fldCharType="separate"/>
      </w:r>
      <w:r w:rsidR="00A56FEA" w:rsidRPr="00A52CD9">
        <w:rPr>
          <w:rStyle w:val="Hyperlink"/>
          <w:rFonts w:cs="Arial"/>
          <w:b/>
          <w:bCs/>
          <w:kern w:val="32"/>
          <w:rPrChange w:id="618" w:author="Vermette, Stephane" w:date="2022-01-19T05:44:00Z">
            <w:rPr>
              <w:rStyle w:val="Hyperlink"/>
              <w:rFonts w:cs="Arial"/>
              <w:b/>
              <w:bCs/>
              <w:noProof/>
              <w:kern w:val="32"/>
              <w:lang w:val="en-AU"/>
            </w:rPr>
          </w:rPrChange>
        </w:rPr>
        <w:t>7</w:t>
      </w:r>
      <w:r w:rsidR="00A56FEA" w:rsidRPr="00A52CD9">
        <w:rPr>
          <w:rFonts w:asciiTheme="minorHAnsi" w:eastAsiaTheme="minorEastAsia" w:hAnsiTheme="minorHAnsi" w:cstheme="minorBidi"/>
          <w:sz w:val="22"/>
          <w:szCs w:val="22"/>
          <w:rPrChange w:id="619" w:author="Vermette, Stephane" w:date="2022-01-19T05:44:00Z">
            <w:rPr>
              <w:rFonts w:asciiTheme="minorHAnsi" w:eastAsiaTheme="minorEastAsia" w:hAnsiTheme="minorHAnsi" w:cstheme="minorBidi"/>
              <w:noProof/>
              <w:sz w:val="22"/>
              <w:szCs w:val="22"/>
            </w:rPr>
          </w:rPrChange>
        </w:rPr>
        <w:tab/>
      </w:r>
      <w:r w:rsidR="00A56FEA" w:rsidRPr="00A52CD9">
        <w:rPr>
          <w:rStyle w:val="Hyperlink"/>
          <w:rFonts w:cs="Arial"/>
          <w:b/>
          <w:bCs/>
          <w:kern w:val="32"/>
          <w:rPrChange w:id="620" w:author="Vermette, Stephane" w:date="2022-01-19T05:44:00Z">
            <w:rPr>
              <w:rStyle w:val="Hyperlink"/>
              <w:rFonts w:cs="Arial"/>
              <w:b/>
              <w:bCs/>
              <w:noProof/>
              <w:kern w:val="32"/>
              <w:lang w:val="en-AU"/>
            </w:rPr>
          </w:rPrChange>
        </w:rPr>
        <w:t>Process maps of non-technical services</w:t>
      </w:r>
      <w:r w:rsidR="00A56FEA" w:rsidRPr="00A52CD9">
        <w:rPr>
          <w:webHidden/>
          <w:rPrChange w:id="621" w:author="Vermette, Stephane" w:date="2022-01-19T05:44:00Z">
            <w:rPr>
              <w:noProof/>
              <w:webHidden/>
            </w:rPr>
          </w:rPrChange>
        </w:rPr>
        <w:tab/>
      </w:r>
      <w:r w:rsidR="00A56FEA" w:rsidRPr="00A52CD9">
        <w:rPr>
          <w:webHidden/>
          <w:rPrChange w:id="622" w:author="Vermette, Stephane" w:date="2022-01-19T05:44:00Z">
            <w:rPr>
              <w:noProof/>
              <w:webHidden/>
            </w:rPr>
          </w:rPrChange>
        </w:rPr>
        <w:fldChar w:fldCharType="begin"/>
      </w:r>
      <w:r w:rsidR="00A56FEA" w:rsidRPr="00A52CD9">
        <w:rPr>
          <w:webHidden/>
          <w:rPrChange w:id="623" w:author="Vermette, Stephane" w:date="2022-01-19T05:44:00Z">
            <w:rPr>
              <w:noProof/>
              <w:webHidden/>
            </w:rPr>
          </w:rPrChange>
        </w:rPr>
        <w:instrText xml:space="preserve"> PAGEREF _Toc88474836 \h </w:instrText>
      </w:r>
      <w:r w:rsidR="00A56FEA" w:rsidRPr="00A52CD9">
        <w:rPr>
          <w:webHidden/>
          <w:rPrChange w:id="624" w:author="Vermette, Stephane" w:date="2022-01-19T05:44:00Z">
            <w:rPr>
              <w:noProof/>
              <w:webHidden/>
            </w:rPr>
          </w:rPrChange>
        </w:rPr>
      </w:r>
      <w:r w:rsidR="00A56FEA" w:rsidRPr="00A52CD9">
        <w:rPr>
          <w:webHidden/>
          <w:rPrChange w:id="625" w:author="Vermette, Stephane" w:date="2022-01-19T05:44:00Z">
            <w:rPr>
              <w:noProof/>
              <w:webHidden/>
            </w:rPr>
          </w:rPrChange>
        </w:rPr>
        <w:fldChar w:fldCharType="separate"/>
      </w:r>
      <w:r w:rsidR="00A56FEA" w:rsidRPr="00A52CD9">
        <w:rPr>
          <w:webHidden/>
          <w:rPrChange w:id="626" w:author="Vermette, Stephane" w:date="2022-01-19T05:44:00Z">
            <w:rPr>
              <w:noProof/>
              <w:webHidden/>
            </w:rPr>
          </w:rPrChange>
        </w:rPr>
        <w:t>47</w:t>
      </w:r>
      <w:r w:rsidR="00A56FEA" w:rsidRPr="00A52CD9">
        <w:rPr>
          <w:webHidden/>
          <w:rPrChange w:id="627" w:author="Vermette, Stephane" w:date="2022-01-19T05:44:00Z">
            <w:rPr>
              <w:noProof/>
              <w:webHidden/>
            </w:rPr>
          </w:rPrChange>
        </w:rPr>
        <w:fldChar w:fldCharType="end"/>
      </w:r>
      <w:r w:rsidRPr="00A52CD9">
        <w:rPr>
          <w:rPrChange w:id="628" w:author="Vermette, Stephane" w:date="2022-01-19T05:44:00Z">
            <w:rPr>
              <w:noProof/>
            </w:rPr>
          </w:rPrChange>
        </w:rPr>
        <w:fldChar w:fldCharType="end"/>
      </w:r>
    </w:p>
    <w:p w14:paraId="5452AE8D" w14:textId="4DC2ADB1" w:rsidR="00A56FEA" w:rsidRPr="00A52CD9" w:rsidRDefault="00C423ED">
      <w:pPr>
        <w:pStyle w:val="TOC2"/>
        <w:rPr>
          <w:rFonts w:asciiTheme="minorHAnsi" w:hAnsiTheme="minorHAnsi"/>
          <w:noProof w:val="0"/>
          <w:sz w:val="22"/>
          <w:lang w:val="en-US" w:eastAsia="en-US"/>
          <w:rPrChange w:id="629" w:author="Vermette, Stephane" w:date="2022-01-19T05:44:00Z">
            <w:rPr>
              <w:rFonts w:asciiTheme="minorHAnsi" w:hAnsiTheme="minorHAnsi"/>
              <w:sz w:val="22"/>
              <w:lang w:val="en-US" w:eastAsia="en-US"/>
            </w:rPr>
          </w:rPrChange>
        </w:rPr>
      </w:pPr>
      <w:r w:rsidRPr="00A52CD9">
        <w:rPr>
          <w:noProof w:val="0"/>
          <w:lang w:val="en-US"/>
          <w:rPrChange w:id="630" w:author="Vermette, Stephane" w:date="2022-01-19T05:44:00Z">
            <w:rPr/>
          </w:rPrChange>
        </w:rPr>
        <w:fldChar w:fldCharType="begin"/>
      </w:r>
      <w:r w:rsidRPr="00A52CD9">
        <w:rPr>
          <w:noProof w:val="0"/>
          <w:lang w:val="en-US"/>
          <w:rPrChange w:id="631" w:author="Vermette, Stephane" w:date="2022-01-19T05:44:00Z">
            <w:rPr/>
          </w:rPrChange>
        </w:rPr>
        <w:instrText xml:space="preserve"> HYPERLINK \l "_Toc88474837" </w:instrText>
      </w:r>
      <w:r w:rsidRPr="00A52CD9">
        <w:rPr>
          <w:noProof w:val="0"/>
          <w:lang w:val="en-US"/>
          <w:rPrChange w:id="632" w:author="Vermette, Stephane" w:date="2022-01-19T05:44:00Z">
            <w:rPr/>
          </w:rPrChange>
        </w:rPr>
        <w:fldChar w:fldCharType="separate"/>
      </w:r>
      <w:r w:rsidR="00A56FEA" w:rsidRPr="00A52CD9">
        <w:rPr>
          <w:rStyle w:val="Hyperlink"/>
          <w:noProof w:val="0"/>
          <w:lang w:val="en-US"/>
          <w:rPrChange w:id="633" w:author="Vermette, Stephane" w:date="2022-01-19T05:44:00Z">
            <w:rPr>
              <w:rStyle w:val="Hyperlink"/>
            </w:rPr>
          </w:rPrChange>
        </w:rPr>
        <w:t>PC Device Lifecycle</w:t>
      </w:r>
      <w:r w:rsidR="00A56FEA" w:rsidRPr="00A52CD9">
        <w:rPr>
          <w:noProof w:val="0"/>
          <w:webHidden/>
          <w:lang w:val="en-US"/>
          <w:rPrChange w:id="634" w:author="Vermette, Stephane" w:date="2022-01-19T05:44:00Z">
            <w:rPr>
              <w:webHidden/>
            </w:rPr>
          </w:rPrChange>
        </w:rPr>
        <w:tab/>
      </w:r>
      <w:r w:rsidR="00A56FEA" w:rsidRPr="00A52CD9">
        <w:rPr>
          <w:noProof w:val="0"/>
          <w:webHidden/>
          <w:lang w:val="en-US"/>
          <w:rPrChange w:id="635" w:author="Vermette, Stephane" w:date="2022-01-19T05:44:00Z">
            <w:rPr>
              <w:webHidden/>
            </w:rPr>
          </w:rPrChange>
        </w:rPr>
        <w:fldChar w:fldCharType="begin"/>
      </w:r>
      <w:r w:rsidR="00A56FEA" w:rsidRPr="00A52CD9">
        <w:rPr>
          <w:noProof w:val="0"/>
          <w:webHidden/>
          <w:lang w:val="en-US"/>
          <w:rPrChange w:id="636" w:author="Vermette, Stephane" w:date="2022-01-19T05:44:00Z">
            <w:rPr>
              <w:webHidden/>
            </w:rPr>
          </w:rPrChange>
        </w:rPr>
        <w:instrText xml:space="preserve"> PAGEREF _Toc88474837 \h </w:instrText>
      </w:r>
      <w:r w:rsidR="00A56FEA" w:rsidRPr="00A52CD9">
        <w:rPr>
          <w:noProof w:val="0"/>
          <w:webHidden/>
          <w:lang w:val="en-US"/>
          <w:rPrChange w:id="637" w:author="Vermette, Stephane" w:date="2022-01-19T05:44:00Z">
            <w:rPr>
              <w:webHidden/>
            </w:rPr>
          </w:rPrChange>
        </w:rPr>
      </w:r>
      <w:r w:rsidR="00A56FEA" w:rsidRPr="00A52CD9">
        <w:rPr>
          <w:noProof w:val="0"/>
          <w:webHidden/>
          <w:lang w:val="en-US"/>
          <w:rPrChange w:id="638" w:author="Vermette, Stephane" w:date="2022-01-19T05:44:00Z">
            <w:rPr>
              <w:webHidden/>
            </w:rPr>
          </w:rPrChange>
        </w:rPr>
        <w:fldChar w:fldCharType="separate"/>
      </w:r>
      <w:r w:rsidR="00A56FEA" w:rsidRPr="00A52CD9">
        <w:rPr>
          <w:noProof w:val="0"/>
          <w:webHidden/>
          <w:lang w:val="en-US"/>
          <w:rPrChange w:id="639" w:author="Vermette, Stephane" w:date="2022-01-19T05:44:00Z">
            <w:rPr>
              <w:webHidden/>
            </w:rPr>
          </w:rPrChange>
        </w:rPr>
        <w:t>48</w:t>
      </w:r>
      <w:r w:rsidR="00A56FEA" w:rsidRPr="00A52CD9">
        <w:rPr>
          <w:noProof w:val="0"/>
          <w:webHidden/>
          <w:lang w:val="en-US"/>
          <w:rPrChange w:id="640" w:author="Vermette, Stephane" w:date="2022-01-19T05:44:00Z">
            <w:rPr>
              <w:webHidden/>
            </w:rPr>
          </w:rPrChange>
        </w:rPr>
        <w:fldChar w:fldCharType="end"/>
      </w:r>
      <w:r w:rsidRPr="00A52CD9">
        <w:rPr>
          <w:noProof w:val="0"/>
          <w:lang w:val="en-US"/>
          <w:rPrChange w:id="641" w:author="Vermette, Stephane" w:date="2022-01-19T05:44:00Z">
            <w:rPr/>
          </w:rPrChange>
        </w:rPr>
        <w:fldChar w:fldCharType="end"/>
      </w:r>
    </w:p>
    <w:p w14:paraId="02FF2B5F" w14:textId="091E3D3C" w:rsidR="00A56FEA" w:rsidRPr="00A52CD9" w:rsidRDefault="00C423ED">
      <w:pPr>
        <w:pStyle w:val="TOC2"/>
        <w:rPr>
          <w:rFonts w:asciiTheme="minorHAnsi" w:hAnsiTheme="minorHAnsi"/>
          <w:noProof w:val="0"/>
          <w:sz w:val="22"/>
          <w:lang w:val="en-US" w:eastAsia="en-US"/>
          <w:rPrChange w:id="642" w:author="Vermette, Stephane" w:date="2022-01-19T05:44:00Z">
            <w:rPr>
              <w:rFonts w:asciiTheme="minorHAnsi" w:hAnsiTheme="minorHAnsi"/>
              <w:sz w:val="22"/>
              <w:lang w:val="en-US" w:eastAsia="en-US"/>
            </w:rPr>
          </w:rPrChange>
        </w:rPr>
      </w:pPr>
      <w:r w:rsidRPr="00A52CD9">
        <w:rPr>
          <w:noProof w:val="0"/>
          <w:lang w:val="en-US"/>
          <w:rPrChange w:id="643" w:author="Vermette, Stephane" w:date="2022-01-19T05:44:00Z">
            <w:rPr/>
          </w:rPrChange>
        </w:rPr>
        <w:fldChar w:fldCharType="begin"/>
      </w:r>
      <w:r w:rsidRPr="00A52CD9">
        <w:rPr>
          <w:noProof w:val="0"/>
          <w:lang w:val="en-US"/>
          <w:rPrChange w:id="644" w:author="Vermette, Stephane" w:date="2022-01-19T05:44:00Z">
            <w:rPr/>
          </w:rPrChange>
        </w:rPr>
        <w:instrText xml:space="preserve"> HYPERLINK \l "_Toc88474838" </w:instrText>
      </w:r>
      <w:r w:rsidRPr="00A52CD9">
        <w:rPr>
          <w:noProof w:val="0"/>
          <w:lang w:val="en-US"/>
          <w:rPrChange w:id="645" w:author="Vermette, Stephane" w:date="2022-01-19T05:44:00Z">
            <w:rPr/>
          </w:rPrChange>
        </w:rPr>
        <w:fldChar w:fldCharType="separate"/>
      </w:r>
      <w:r w:rsidR="00A56FEA" w:rsidRPr="00A52CD9">
        <w:rPr>
          <w:rStyle w:val="Hyperlink"/>
          <w:noProof w:val="0"/>
          <w:lang w:val="en-US"/>
          <w:rPrChange w:id="646" w:author="Vermette, Stephane" w:date="2022-01-19T05:44:00Z">
            <w:rPr>
              <w:rStyle w:val="Hyperlink"/>
            </w:rPr>
          </w:rPrChange>
        </w:rPr>
        <w:t>Knowledge - Entitlement based Knowledge search using UPtime and ServiceNow</w:t>
      </w:r>
      <w:r w:rsidR="00A56FEA" w:rsidRPr="00A52CD9">
        <w:rPr>
          <w:noProof w:val="0"/>
          <w:webHidden/>
          <w:lang w:val="en-US"/>
          <w:rPrChange w:id="647" w:author="Vermette, Stephane" w:date="2022-01-19T05:44:00Z">
            <w:rPr>
              <w:webHidden/>
            </w:rPr>
          </w:rPrChange>
        </w:rPr>
        <w:tab/>
      </w:r>
      <w:r w:rsidR="00A56FEA" w:rsidRPr="00A52CD9">
        <w:rPr>
          <w:noProof w:val="0"/>
          <w:webHidden/>
          <w:lang w:val="en-US"/>
          <w:rPrChange w:id="648" w:author="Vermette, Stephane" w:date="2022-01-19T05:44:00Z">
            <w:rPr>
              <w:webHidden/>
            </w:rPr>
          </w:rPrChange>
        </w:rPr>
        <w:fldChar w:fldCharType="begin"/>
      </w:r>
      <w:r w:rsidR="00A56FEA" w:rsidRPr="00A52CD9">
        <w:rPr>
          <w:noProof w:val="0"/>
          <w:webHidden/>
          <w:lang w:val="en-US"/>
          <w:rPrChange w:id="649" w:author="Vermette, Stephane" w:date="2022-01-19T05:44:00Z">
            <w:rPr>
              <w:webHidden/>
            </w:rPr>
          </w:rPrChange>
        </w:rPr>
        <w:instrText xml:space="preserve"> PAGEREF _Toc88474838 \h </w:instrText>
      </w:r>
      <w:r w:rsidR="00A56FEA" w:rsidRPr="00A52CD9">
        <w:rPr>
          <w:noProof w:val="0"/>
          <w:webHidden/>
          <w:lang w:val="en-US"/>
          <w:rPrChange w:id="650" w:author="Vermette, Stephane" w:date="2022-01-19T05:44:00Z">
            <w:rPr>
              <w:webHidden/>
            </w:rPr>
          </w:rPrChange>
        </w:rPr>
      </w:r>
      <w:r w:rsidR="00A56FEA" w:rsidRPr="00A52CD9">
        <w:rPr>
          <w:noProof w:val="0"/>
          <w:webHidden/>
          <w:lang w:val="en-US"/>
          <w:rPrChange w:id="651" w:author="Vermette, Stephane" w:date="2022-01-19T05:44:00Z">
            <w:rPr>
              <w:webHidden/>
            </w:rPr>
          </w:rPrChange>
        </w:rPr>
        <w:fldChar w:fldCharType="separate"/>
      </w:r>
      <w:r w:rsidR="00A56FEA" w:rsidRPr="00A52CD9">
        <w:rPr>
          <w:noProof w:val="0"/>
          <w:webHidden/>
          <w:lang w:val="en-US"/>
          <w:rPrChange w:id="652" w:author="Vermette, Stephane" w:date="2022-01-19T05:44:00Z">
            <w:rPr>
              <w:webHidden/>
            </w:rPr>
          </w:rPrChange>
        </w:rPr>
        <w:t>52</w:t>
      </w:r>
      <w:r w:rsidR="00A56FEA" w:rsidRPr="00A52CD9">
        <w:rPr>
          <w:noProof w:val="0"/>
          <w:webHidden/>
          <w:lang w:val="en-US"/>
          <w:rPrChange w:id="653" w:author="Vermette, Stephane" w:date="2022-01-19T05:44:00Z">
            <w:rPr>
              <w:webHidden/>
            </w:rPr>
          </w:rPrChange>
        </w:rPr>
        <w:fldChar w:fldCharType="end"/>
      </w:r>
      <w:r w:rsidRPr="00A52CD9">
        <w:rPr>
          <w:noProof w:val="0"/>
          <w:lang w:val="en-US"/>
          <w:rPrChange w:id="654" w:author="Vermette, Stephane" w:date="2022-01-19T05:44:00Z">
            <w:rPr/>
          </w:rPrChange>
        </w:rPr>
        <w:fldChar w:fldCharType="end"/>
      </w:r>
    </w:p>
    <w:p w14:paraId="122F8E51" w14:textId="121BE4AF" w:rsidR="00A56FEA" w:rsidRPr="00A52CD9" w:rsidRDefault="00C423ED">
      <w:pPr>
        <w:pStyle w:val="TOC2"/>
        <w:rPr>
          <w:rFonts w:asciiTheme="minorHAnsi" w:hAnsiTheme="minorHAnsi"/>
          <w:noProof w:val="0"/>
          <w:sz w:val="22"/>
          <w:lang w:val="en-US" w:eastAsia="en-US"/>
          <w:rPrChange w:id="655" w:author="Vermette, Stephane" w:date="2022-01-19T05:44:00Z">
            <w:rPr>
              <w:rFonts w:asciiTheme="minorHAnsi" w:hAnsiTheme="minorHAnsi"/>
              <w:sz w:val="22"/>
              <w:lang w:val="en-US" w:eastAsia="en-US"/>
            </w:rPr>
          </w:rPrChange>
        </w:rPr>
      </w:pPr>
      <w:r w:rsidRPr="00A52CD9">
        <w:rPr>
          <w:noProof w:val="0"/>
          <w:lang w:val="en-US"/>
          <w:rPrChange w:id="656" w:author="Vermette, Stephane" w:date="2022-01-19T05:44:00Z">
            <w:rPr/>
          </w:rPrChange>
        </w:rPr>
        <w:fldChar w:fldCharType="begin"/>
      </w:r>
      <w:r w:rsidRPr="00A52CD9">
        <w:rPr>
          <w:noProof w:val="0"/>
          <w:lang w:val="en-US"/>
          <w:rPrChange w:id="657" w:author="Vermette, Stephane" w:date="2022-01-19T05:44:00Z">
            <w:rPr/>
          </w:rPrChange>
        </w:rPr>
        <w:instrText xml:space="preserve"> HYPERLINK \l "_Toc88474839" </w:instrText>
      </w:r>
      <w:r w:rsidRPr="00A52CD9">
        <w:rPr>
          <w:noProof w:val="0"/>
          <w:lang w:val="en-US"/>
          <w:rPrChange w:id="658" w:author="Vermette, Stephane" w:date="2022-01-19T05:44:00Z">
            <w:rPr/>
          </w:rPrChange>
        </w:rPr>
        <w:fldChar w:fldCharType="separate"/>
      </w:r>
      <w:r w:rsidR="00A56FEA" w:rsidRPr="00A52CD9">
        <w:rPr>
          <w:rStyle w:val="Hyperlink"/>
          <w:noProof w:val="0"/>
          <w:lang w:val="en-US"/>
          <w:rPrChange w:id="659" w:author="Vermette, Stephane" w:date="2022-01-19T05:44:00Z">
            <w:rPr>
              <w:rStyle w:val="Hyperlink"/>
            </w:rPr>
          </w:rPrChange>
        </w:rPr>
        <w:t>Agent Chat – Service Desk agent chat, with Sentiment Capture</w:t>
      </w:r>
      <w:r w:rsidR="00A56FEA" w:rsidRPr="00A52CD9">
        <w:rPr>
          <w:noProof w:val="0"/>
          <w:webHidden/>
          <w:lang w:val="en-US"/>
          <w:rPrChange w:id="660" w:author="Vermette, Stephane" w:date="2022-01-19T05:44:00Z">
            <w:rPr>
              <w:webHidden/>
            </w:rPr>
          </w:rPrChange>
        </w:rPr>
        <w:tab/>
      </w:r>
      <w:r w:rsidR="00A56FEA" w:rsidRPr="00A52CD9">
        <w:rPr>
          <w:noProof w:val="0"/>
          <w:webHidden/>
          <w:lang w:val="en-US"/>
          <w:rPrChange w:id="661" w:author="Vermette, Stephane" w:date="2022-01-19T05:44:00Z">
            <w:rPr>
              <w:webHidden/>
            </w:rPr>
          </w:rPrChange>
        </w:rPr>
        <w:fldChar w:fldCharType="begin"/>
      </w:r>
      <w:r w:rsidR="00A56FEA" w:rsidRPr="00A52CD9">
        <w:rPr>
          <w:noProof w:val="0"/>
          <w:webHidden/>
          <w:lang w:val="en-US"/>
          <w:rPrChange w:id="662" w:author="Vermette, Stephane" w:date="2022-01-19T05:44:00Z">
            <w:rPr>
              <w:webHidden/>
            </w:rPr>
          </w:rPrChange>
        </w:rPr>
        <w:instrText xml:space="preserve"> PAGEREF _Toc88474839 \h </w:instrText>
      </w:r>
      <w:r w:rsidR="00A56FEA" w:rsidRPr="00A52CD9">
        <w:rPr>
          <w:noProof w:val="0"/>
          <w:webHidden/>
          <w:lang w:val="en-US"/>
          <w:rPrChange w:id="663" w:author="Vermette, Stephane" w:date="2022-01-19T05:44:00Z">
            <w:rPr>
              <w:webHidden/>
            </w:rPr>
          </w:rPrChange>
        </w:rPr>
      </w:r>
      <w:r w:rsidR="00A56FEA" w:rsidRPr="00A52CD9">
        <w:rPr>
          <w:noProof w:val="0"/>
          <w:webHidden/>
          <w:lang w:val="en-US"/>
          <w:rPrChange w:id="664" w:author="Vermette, Stephane" w:date="2022-01-19T05:44:00Z">
            <w:rPr>
              <w:webHidden/>
            </w:rPr>
          </w:rPrChange>
        </w:rPr>
        <w:fldChar w:fldCharType="separate"/>
      </w:r>
      <w:r w:rsidR="00A56FEA" w:rsidRPr="00A52CD9">
        <w:rPr>
          <w:noProof w:val="0"/>
          <w:webHidden/>
          <w:lang w:val="en-US"/>
          <w:rPrChange w:id="665" w:author="Vermette, Stephane" w:date="2022-01-19T05:44:00Z">
            <w:rPr>
              <w:webHidden/>
            </w:rPr>
          </w:rPrChange>
        </w:rPr>
        <w:t>53</w:t>
      </w:r>
      <w:r w:rsidR="00A56FEA" w:rsidRPr="00A52CD9">
        <w:rPr>
          <w:noProof w:val="0"/>
          <w:webHidden/>
          <w:lang w:val="en-US"/>
          <w:rPrChange w:id="666" w:author="Vermette, Stephane" w:date="2022-01-19T05:44:00Z">
            <w:rPr>
              <w:webHidden/>
            </w:rPr>
          </w:rPrChange>
        </w:rPr>
        <w:fldChar w:fldCharType="end"/>
      </w:r>
      <w:r w:rsidRPr="00A52CD9">
        <w:rPr>
          <w:noProof w:val="0"/>
          <w:lang w:val="en-US"/>
          <w:rPrChange w:id="667" w:author="Vermette, Stephane" w:date="2022-01-19T05:44:00Z">
            <w:rPr/>
          </w:rPrChange>
        </w:rPr>
        <w:fldChar w:fldCharType="end"/>
      </w:r>
    </w:p>
    <w:p w14:paraId="457372C0" w14:textId="24C24A47" w:rsidR="00A56FEA" w:rsidRPr="00A52CD9" w:rsidRDefault="00C423ED">
      <w:pPr>
        <w:pStyle w:val="TOC2"/>
        <w:rPr>
          <w:rFonts w:asciiTheme="minorHAnsi" w:hAnsiTheme="minorHAnsi"/>
          <w:noProof w:val="0"/>
          <w:sz w:val="22"/>
          <w:lang w:val="en-US" w:eastAsia="en-US"/>
          <w:rPrChange w:id="668" w:author="Vermette, Stephane" w:date="2022-01-19T05:44:00Z">
            <w:rPr>
              <w:rFonts w:asciiTheme="minorHAnsi" w:hAnsiTheme="minorHAnsi"/>
              <w:sz w:val="22"/>
              <w:lang w:val="en-US" w:eastAsia="en-US"/>
            </w:rPr>
          </w:rPrChange>
        </w:rPr>
      </w:pPr>
      <w:r w:rsidRPr="00A52CD9">
        <w:rPr>
          <w:noProof w:val="0"/>
          <w:lang w:val="en-US"/>
          <w:rPrChange w:id="669" w:author="Vermette, Stephane" w:date="2022-01-19T05:44:00Z">
            <w:rPr/>
          </w:rPrChange>
        </w:rPr>
        <w:lastRenderedPageBreak/>
        <w:fldChar w:fldCharType="begin"/>
      </w:r>
      <w:r w:rsidRPr="00A52CD9">
        <w:rPr>
          <w:noProof w:val="0"/>
          <w:lang w:val="en-US"/>
          <w:rPrChange w:id="670" w:author="Vermette, Stephane" w:date="2022-01-19T05:44:00Z">
            <w:rPr/>
          </w:rPrChange>
        </w:rPr>
        <w:instrText xml:space="preserve"> HYPERLINK \l "_Toc88474840" </w:instrText>
      </w:r>
      <w:r w:rsidRPr="00A52CD9">
        <w:rPr>
          <w:noProof w:val="0"/>
          <w:lang w:val="en-US"/>
          <w:rPrChange w:id="671" w:author="Vermette, Stephane" w:date="2022-01-19T05:44:00Z">
            <w:rPr/>
          </w:rPrChange>
        </w:rPr>
        <w:fldChar w:fldCharType="separate"/>
      </w:r>
      <w:r w:rsidR="00A56FEA" w:rsidRPr="00A52CD9">
        <w:rPr>
          <w:rStyle w:val="Hyperlink"/>
          <w:noProof w:val="0"/>
          <w:lang w:val="en-US"/>
          <w:rPrChange w:id="672" w:author="Vermette, Stephane" w:date="2022-01-19T05:44:00Z">
            <w:rPr>
              <w:rStyle w:val="Hyperlink"/>
            </w:rPr>
          </w:rPrChange>
        </w:rPr>
        <w:t>Software Request</w:t>
      </w:r>
      <w:r w:rsidR="00A56FEA" w:rsidRPr="00A52CD9">
        <w:rPr>
          <w:noProof w:val="0"/>
          <w:webHidden/>
          <w:lang w:val="en-US"/>
          <w:rPrChange w:id="673" w:author="Vermette, Stephane" w:date="2022-01-19T05:44:00Z">
            <w:rPr>
              <w:webHidden/>
            </w:rPr>
          </w:rPrChange>
        </w:rPr>
        <w:tab/>
      </w:r>
      <w:r w:rsidR="00A56FEA" w:rsidRPr="00A52CD9">
        <w:rPr>
          <w:noProof w:val="0"/>
          <w:webHidden/>
          <w:lang w:val="en-US"/>
          <w:rPrChange w:id="674" w:author="Vermette, Stephane" w:date="2022-01-19T05:44:00Z">
            <w:rPr>
              <w:webHidden/>
            </w:rPr>
          </w:rPrChange>
        </w:rPr>
        <w:fldChar w:fldCharType="begin"/>
      </w:r>
      <w:r w:rsidR="00A56FEA" w:rsidRPr="00A52CD9">
        <w:rPr>
          <w:noProof w:val="0"/>
          <w:webHidden/>
          <w:lang w:val="en-US"/>
          <w:rPrChange w:id="675" w:author="Vermette, Stephane" w:date="2022-01-19T05:44:00Z">
            <w:rPr>
              <w:webHidden/>
            </w:rPr>
          </w:rPrChange>
        </w:rPr>
        <w:instrText xml:space="preserve"> PAGEREF _Toc88474840 \h </w:instrText>
      </w:r>
      <w:r w:rsidR="00A56FEA" w:rsidRPr="00A52CD9">
        <w:rPr>
          <w:noProof w:val="0"/>
          <w:webHidden/>
          <w:lang w:val="en-US"/>
          <w:rPrChange w:id="676" w:author="Vermette, Stephane" w:date="2022-01-19T05:44:00Z">
            <w:rPr>
              <w:webHidden/>
            </w:rPr>
          </w:rPrChange>
        </w:rPr>
      </w:r>
      <w:r w:rsidR="00A56FEA" w:rsidRPr="00A52CD9">
        <w:rPr>
          <w:noProof w:val="0"/>
          <w:webHidden/>
          <w:lang w:val="en-US"/>
          <w:rPrChange w:id="677" w:author="Vermette, Stephane" w:date="2022-01-19T05:44:00Z">
            <w:rPr>
              <w:webHidden/>
            </w:rPr>
          </w:rPrChange>
        </w:rPr>
        <w:fldChar w:fldCharType="separate"/>
      </w:r>
      <w:r w:rsidR="00A56FEA" w:rsidRPr="00A52CD9">
        <w:rPr>
          <w:noProof w:val="0"/>
          <w:webHidden/>
          <w:lang w:val="en-US"/>
          <w:rPrChange w:id="678" w:author="Vermette, Stephane" w:date="2022-01-19T05:44:00Z">
            <w:rPr>
              <w:webHidden/>
            </w:rPr>
          </w:rPrChange>
        </w:rPr>
        <w:t>53</w:t>
      </w:r>
      <w:r w:rsidR="00A56FEA" w:rsidRPr="00A52CD9">
        <w:rPr>
          <w:noProof w:val="0"/>
          <w:webHidden/>
          <w:lang w:val="en-US"/>
          <w:rPrChange w:id="679" w:author="Vermette, Stephane" w:date="2022-01-19T05:44:00Z">
            <w:rPr>
              <w:webHidden/>
            </w:rPr>
          </w:rPrChange>
        </w:rPr>
        <w:fldChar w:fldCharType="end"/>
      </w:r>
      <w:r w:rsidRPr="00A52CD9">
        <w:rPr>
          <w:noProof w:val="0"/>
          <w:lang w:val="en-US"/>
          <w:rPrChange w:id="680" w:author="Vermette, Stephane" w:date="2022-01-19T05:44:00Z">
            <w:rPr/>
          </w:rPrChange>
        </w:rPr>
        <w:fldChar w:fldCharType="end"/>
      </w:r>
    </w:p>
    <w:p w14:paraId="7905F881" w14:textId="5303052E" w:rsidR="00A56FEA" w:rsidRPr="00A52CD9" w:rsidRDefault="00C423ED">
      <w:pPr>
        <w:pStyle w:val="TOC1"/>
        <w:rPr>
          <w:rFonts w:asciiTheme="minorHAnsi" w:eastAsiaTheme="minorEastAsia" w:hAnsiTheme="minorHAnsi" w:cstheme="minorBidi"/>
          <w:sz w:val="22"/>
          <w:szCs w:val="22"/>
          <w:rPrChange w:id="681"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"_Toc88474841" </w:instrText>
      </w:r>
      <w:r w:rsidRPr="00A52CD9">
        <w:fldChar w:fldCharType="separate"/>
      </w:r>
      <w:r w:rsidR="00A56FEA" w:rsidRPr="00A52CD9">
        <w:rPr>
          <w:rStyle w:val="Hyperlink"/>
          <w:rPrChange w:id="682" w:author="Vermette, Stephane" w:date="2022-01-19T05:44:00Z">
            <w:rPr>
              <w:rStyle w:val="Hyperlink"/>
              <w:noProof/>
            </w:rPr>
          </w:rPrChange>
        </w:rPr>
        <w:t>8</w:t>
      </w:r>
      <w:r w:rsidR="00A56FEA" w:rsidRPr="00A52CD9">
        <w:rPr>
          <w:rFonts w:asciiTheme="minorHAnsi" w:eastAsiaTheme="minorEastAsia" w:hAnsiTheme="minorHAnsi" w:cstheme="minorBidi"/>
          <w:sz w:val="22"/>
          <w:szCs w:val="22"/>
          <w:rPrChange w:id="683"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684" w:author="Vermette, Stephane" w:date="2022-01-19T05:44:00Z">
            <w:rPr>
              <w:rStyle w:val="Hyperlink"/>
              <w:noProof/>
            </w:rPr>
          </w:rPrChange>
        </w:rPr>
        <w:t>Develop Solution Strategy – Initial Release (R2)</w:t>
      </w:r>
      <w:r w:rsidR="00A56FEA" w:rsidRPr="00A52CD9">
        <w:rPr>
          <w:webHidden/>
          <w:rPrChange w:id="685" w:author="Vermette, Stephane" w:date="2022-01-19T05:44:00Z">
            <w:rPr>
              <w:noProof/>
              <w:webHidden/>
            </w:rPr>
          </w:rPrChange>
        </w:rPr>
        <w:tab/>
      </w:r>
      <w:r w:rsidR="00A56FEA" w:rsidRPr="00A52CD9">
        <w:rPr>
          <w:webHidden/>
          <w:rPrChange w:id="686" w:author="Vermette, Stephane" w:date="2022-01-19T05:44:00Z">
            <w:rPr>
              <w:noProof/>
              <w:webHidden/>
            </w:rPr>
          </w:rPrChange>
        </w:rPr>
        <w:fldChar w:fldCharType="begin"/>
      </w:r>
      <w:r w:rsidR="00A56FEA" w:rsidRPr="00A52CD9">
        <w:rPr>
          <w:webHidden/>
          <w:rPrChange w:id="687" w:author="Vermette, Stephane" w:date="2022-01-19T05:44:00Z">
            <w:rPr>
              <w:noProof/>
              <w:webHidden/>
            </w:rPr>
          </w:rPrChange>
        </w:rPr>
        <w:instrText xml:space="preserve"> PAGEREF _Toc88474841 \h </w:instrText>
      </w:r>
      <w:r w:rsidR="00A56FEA" w:rsidRPr="00A52CD9">
        <w:rPr>
          <w:webHidden/>
          <w:rPrChange w:id="688" w:author="Vermette, Stephane" w:date="2022-01-19T05:44:00Z">
            <w:rPr>
              <w:noProof/>
              <w:webHidden/>
            </w:rPr>
          </w:rPrChange>
        </w:rPr>
      </w:r>
      <w:r w:rsidR="00A56FEA" w:rsidRPr="00A52CD9">
        <w:rPr>
          <w:webHidden/>
          <w:rPrChange w:id="689" w:author="Vermette, Stephane" w:date="2022-01-19T05:44:00Z">
            <w:rPr>
              <w:noProof/>
              <w:webHidden/>
            </w:rPr>
          </w:rPrChange>
        </w:rPr>
        <w:fldChar w:fldCharType="separate"/>
      </w:r>
      <w:r w:rsidR="00A56FEA" w:rsidRPr="00A52CD9">
        <w:rPr>
          <w:webHidden/>
          <w:rPrChange w:id="690" w:author="Vermette, Stephane" w:date="2022-01-19T05:44:00Z">
            <w:rPr>
              <w:noProof/>
              <w:webHidden/>
            </w:rPr>
          </w:rPrChange>
        </w:rPr>
        <w:t>55</w:t>
      </w:r>
      <w:r w:rsidR="00A56FEA" w:rsidRPr="00A52CD9">
        <w:rPr>
          <w:webHidden/>
          <w:rPrChange w:id="691" w:author="Vermette, Stephane" w:date="2022-01-19T05:44:00Z">
            <w:rPr>
              <w:noProof/>
              <w:webHidden/>
            </w:rPr>
          </w:rPrChange>
        </w:rPr>
        <w:fldChar w:fldCharType="end"/>
      </w:r>
      <w:r w:rsidRPr="00A52CD9">
        <w:rPr>
          <w:rPrChange w:id="692" w:author="Vermette, Stephane" w:date="2022-01-19T05:44:00Z">
            <w:rPr>
              <w:noProof/>
            </w:rPr>
          </w:rPrChange>
        </w:rPr>
        <w:fldChar w:fldCharType="end"/>
      </w:r>
    </w:p>
    <w:p w14:paraId="751B5503" w14:textId="485F734C" w:rsidR="00A56FEA" w:rsidRPr="00A52CD9" w:rsidRDefault="00C423ED">
      <w:pPr>
        <w:pStyle w:val="TOC2"/>
        <w:rPr>
          <w:rFonts w:asciiTheme="minorHAnsi" w:hAnsiTheme="minorHAnsi"/>
          <w:noProof w:val="0"/>
          <w:sz w:val="22"/>
          <w:lang w:val="en-US" w:eastAsia="en-US"/>
          <w:rPrChange w:id="693" w:author="Vermette, Stephane" w:date="2022-01-19T05:44:00Z">
            <w:rPr>
              <w:rFonts w:asciiTheme="minorHAnsi" w:hAnsiTheme="minorHAnsi"/>
              <w:sz w:val="22"/>
              <w:lang w:val="en-US" w:eastAsia="en-US"/>
            </w:rPr>
          </w:rPrChange>
        </w:rPr>
      </w:pPr>
      <w:r w:rsidRPr="00A52CD9">
        <w:rPr>
          <w:noProof w:val="0"/>
          <w:lang w:val="en-US"/>
          <w:rPrChange w:id="694" w:author="Vermette, Stephane" w:date="2022-01-19T05:44:00Z">
            <w:rPr/>
          </w:rPrChange>
        </w:rPr>
        <w:fldChar w:fldCharType="begin"/>
      </w:r>
      <w:r w:rsidRPr="00A52CD9">
        <w:rPr>
          <w:noProof w:val="0"/>
          <w:lang w:val="en-US"/>
          <w:rPrChange w:id="695" w:author="Vermette, Stephane" w:date="2022-01-19T05:44:00Z">
            <w:rPr/>
          </w:rPrChange>
        </w:rPr>
        <w:instrText xml:space="preserve"> HYPERLINK \l "_Toc88474842" </w:instrText>
      </w:r>
      <w:r w:rsidRPr="00A52CD9">
        <w:rPr>
          <w:noProof w:val="0"/>
          <w:lang w:val="en-US"/>
          <w:rPrChange w:id="696" w:author="Vermette, Stephane" w:date="2022-01-19T05:44:00Z">
            <w:rPr/>
          </w:rPrChange>
        </w:rPr>
        <w:fldChar w:fldCharType="separate"/>
      </w:r>
      <w:r w:rsidR="00A56FEA" w:rsidRPr="00A52CD9">
        <w:rPr>
          <w:rStyle w:val="Hyperlink"/>
          <w:noProof w:val="0"/>
          <w:lang w:val="en-US"/>
          <w:rPrChange w:id="697" w:author="Vermette, Stephane" w:date="2022-01-19T05:44:00Z">
            <w:rPr>
              <w:rStyle w:val="Hyperlink"/>
            </w:rPr>
          </w:rPrChange>
        </w:rPr>
        <w:t>Deal Qualification:</w:t>
      </w:r>
      <w:r w:rsidR="00A56FEA" w:rsidRPr="00A52CD9">
        <w:rPr>
          <w:noProof w:val="0"/>
          <w:webHidden/>
          <w:lang w:val="en-US"/>
          <w:rPrChange w:id="698" w:author="Vermette, Stephane" w:date="2022-01-19T05:44:00Z">
            <w:rPr>
              <w:webHidden/>
            </w:rPr>
          </w:rPrChange>
        </w:rPr>
        <w:tab/>
      </w:r>
      <w:r w:rsidR="00A56FEA" w:rsidRPr="00A52CD9">
        <w:rPr>
          <w:noProof w:val="0"/>
          <w:webHidden/>
          <w:lang w:val="en-US"/>
          <w:rPrChange w:id="699" w:author="Vermette, Stephane" w:date="2022-01-19T05:44:00Z">
            <w:rPr>
              <w:webHidden/>
            </w:rPr>
          </w:rPrChange>
        </w:rPr>
        <w:fldChar w:fldCharType="begin"/>
      </w:r>
      <w:r w:rsidR="00A56FEA" w:rsidRPr="00A52CD9">
        <w:rPr>
          <w:noProof w:val="0"/>
          <w:webHidden/>
          <w:lang w:val="en-US"/>
          <w:rPrChange w:id="700" w:author="Vermette, Stephane" w:date="2022-01-19T05:44:00Z">
            <w:rPr>
              <w:webHidden/>
            </w:rPr>
          </w:rPrChange>
        </w:rPr>
        <w:instrText xml:space="preserve"> PAGEREF _Toc88474842 \h </w:instrText>
      </w:r>
      <w:r w:rsidR="00A56FEA" w:rsidRPr="00A52CD9">
        <w:rPr>
          <w:noProof w:val="0"/>
          <w:webHidden/>
          <w:lang w:val="en-US"/>
          <w:rPrChange w:id="701" w:author="Vermette, Stephane" w:date="2022-01-19T05:44:00Z">
            <w:rPr>
              <w:webHidden/>
            </w:rPr>
          </w:rPrChange>
        </w:rPr>
      </w:r>
      <w:r w:rsidR="00A56FEA" w:rsidRPr="00A52CD9">
        <w:rPr>
          <w:noProof w:val="0"/>
          <w:webHidden/>
          <w:lang w:val="en-US"/>
          <w:rPrChange w:id="702" w:author="Vermette, Stephane" w:date="2022-01-19T05:44:00Z">
            <w:rPr>
              <w:webHidden/>
            </w:rPr>
          </w:rPrChange>
        </w:rPr>
        <w:fldChar w:fldCharType="separate"/>
      </w:r>
      <w:r w:rsidR="00A56FEA" w:rsidRPr="00A52CD9">
        <w:rPr>
          <w:noProof w:val="0"/>
          <w:webHidden/>
          <w:lang w:val="en-US"/>
          <w:rPrChange w:id="703" w:author="Vermette, Stephane" w:date="2022-01-19T05:44:00Z">
            <w:rPr>
              <w:webHidden/>
            </w:rPr>
          </w:rPrChange>
        </w:rPr>
        <w:t>55</w:t>
      </w:r>
      <w:r w:rsidR="00A56FEA" w:rsidRPr="00A52CD9">
        <w:rPr>
          <w:noProof w:val="0"/>
          <w:webHidden/>
          <w:lang w:val="en-US"/>
          <w:rPrChange w:id="704" w:author="Vermette, Stephane" w:date="2022-01-19T05:44:00Z">
            <w:rPr>
              <w:webHidden/>
            </w:rPr>
          </w:rPrChange>
        </w:rPr>
        <w:fldChar w:fldCharType="end"/>
      </w:r>
      <w:r w:rsidRPr="00A52CD9">
        <w:rPr>
          <w:noProof w:val="0"/>
          <w:lang w:val="en-US"/>
          <w:rPrChange w:id="705" w:author="Vermette, Stephane" w:date="2022-01-19T05:44:00Z">
            <w:rPr/>
          </w:rPrChange>
        </w:rPr>
        <w:fldChar w:fldCharType="end"/>
      </w:r>
    </w:p>
    <w:p w14:paraId="34994083" w14:textId="7766DF58" w:rsidR="00A56FEA" w:rsidRPr="00A52CD9" w:rsidRDefault="00C423ED">
      <w:pPr>
        <w:pStyle w:val="TOC2"/>
        <w:rPr>
          <w:rFonts w:asciiTheme="minorHAnsi" w:hAnsiTheme="minorHAnsi"/>
          <w:noProof w:val="0"/>
          <w:sz w:val="22"/>
          <w:lang w:val="en-US" w:eastAsia="en-US"/>
          <w:rPrChange w:id="706" w:author="Vermette, Stephane" w:date="2022-01-19T05:44:00Z">
            <w:rPr>
              <w:rFonts w:asciiTheme="minorHAnsi" w:hAnsiTheme="minorHAnsi"/>
              <w:sz w:val="22"/>
              <w:lang w:val="en-US" w:eastAsia="en-US"/>
            </w:rPr>
          </w:rPrChange>
        </w:rPr>
      </w:pPr>
      <w:r w:rsidRPr="00A52CD9">
        <w:rPr>
          <w:noProof w:val="0"/>
          <w:lang w:val="en-US"/>
          <w:rPrChange w:id="707" w:author="Vermette, Stephane" w:date="2022-01-19T05:44:00Z">
            <w:rPr/>
          </w:rPrChange>
        </w:rPr>
        <w:fldChar w:fldCharType="begin"/>
      </w:r>
      <w:r w:rsidRPr="00A52CD9">
        <w:rPr>
          <w:noProof w:val="0"/>
          <w:lang w:val="en-US"/>
          <w:rPrChange w:id="708" w:author="Vermette, Stephane" w:date="2022-01-19T05:44:00Z">
            <w:rPr/>
          </w:rPrChange>
        </w:rPr>
        <w:instrText xml:space="preserve"> HYPERLINK \l </w:instrText>
      </w:r>
      <w:r w:rsidRPr="00A52CD9">
        <w:rPr>
          <w:noProof w:val="0"/>
          <w:lang w:val="en-US"/>
          <w:rPrChange w:id="709" w:author="Vermette, Stephane" w:date="2022-01-19T05:44:00Z">
            <w:rPr/>
          </w:rPrChange>
        </w:rPr>
        <w:instrText xml:space="preserve">"_Toc88474843" </w:instrText>
      </w:r>
      <w:r w:rsidRPr="00A52CD9">
        <w:rPr>
          <w:noProof w:val="0"/>
          <w:lang w:val="en-US"/>
          <w:rPrChange w:id="710" w:author="Vermette, Stephane" w:date="2022-01-19T05:44:00Z">
            <w:rPr/>
          </w:rPrChange>
        </w:rPr>
        <w:fldChar w:fldCharType="separate"/>
      </w:r>
      <w:r w:rsidR="00A56FEA" w:rsidRPr="00A52CD9">
        <w:rPr>
          <w:rStyle w:val="Hyperlink"/>
          <w:noProof w:val="0"/>
          <w:lang w:val="en-US"/>
          <w:rPrChange w:id="711" w:author="Vermette, Stephane" w:date="2022-01-19T05:44:00Z">
            <w:rPr>
              <w:rStyle w:val="Hyperlink"/>
            </w:rPr>
          </w:rPrChange>
        </w:rPr>
        <w:t>UPtime Integrations</w:t>
      </w:r>
      <w:r w:rsidR="00A56FEA" w:rsidRPr="00A52CD9">
        <w:rPr>
          <w:noProof w:val="0"/>
          <w:webHidden/>
          <w:lang w:val="en-US"/>
          <w:rPrChange w:id="712" w:author="Vermette, Stephane" w:date="2022-01-19T05:44:00Z">
            <w:rPr>
              <w:webHidden/>
            </w:rPr>
          </w:rPrChange>
        </w:rPr>
        <w:tab/>
      </w:r>
      <w:r w:rsidR="00A56FEA" w:rsidRPr="00A52CD9">
        <w:rPr>
          <w:noProof w:val="0"/>
          <w:webHidden/>
          <w:lang w:val="en-US"/>
          <w:rPrChange w:id="713" w:author="Vermette, Stephane" w:date="2022-01-19T05:44:00Z">
            <w:rPr>
              <w:webHidden/>
            </w:rPr>
          </w:rPrChange>
        </w:rPr>
        <w:fldChar w:fldCharType="begin"/>
      </w:r>
      <w:r w:rsidR="00A56FEA" w:rsidRPr="00A52CD9">
        <w:rPr>
          <w:noProof w:val="0"/>
          <w:webHidden/>
          <w:lang w:val="en-US"/>
          <w:rPrChange w:id="714" w:author="Vermette, Stephane" w:date="2022-01-19T05:44:00Z">
            <w:rPr>
              <w:webHidden/>
            </w:rPr>
          </w:rPrChange>
        </w:rPr>
        <w:instrText xml:space="preserve"> PAGEREF _Toc88474843 \h </w:instrText>
      </w:r>
      <w:r w:rsidR="00A56FEA" w:rsidRPr="00A52CD9">
        <w:rPr>
          <w:noProof w:val="0"/>
          <w:webHidden/>
          <w:lang w:val="en-US"/>
          <w:rPrChange w:id="715" w:author="Vermette, Stephane" w:date="2022-01-19T05:44:00Z">
            <w:rPr>
              <w:webHidden/>
            </w:rPr>
          </w:rPrChange>
        </w:rPr>
      </w:r>
      <w:r w:rsidR="00A56FEA" w:rsidRPr="00A52CD9">
        <w:rPr>
          <w:noProof w:val="0"/>
          <w:webHidden/>
          <w:lang w:val="en-US"/>
          <w:rPrChange w:id="716" w:author="Vermette, Stephane" w:date="2022-01-19T05:44:00Z">
            <w:rPr>
              <w:webHidden/>
            </w:rPr>
          </w:rPrChange>
        </w:rPr>
        <w:fldChar w:fldCharType="separate"/>
      </w:r>
      <w:r w:rsidR="00A56FEA" w:rsidRPr="00A52CD9">
        <w:rPr>
          <w:noProof w:val="0"/>
          <w:webHidden/>
          <w:lang w:val="en-US"/>
          <w:rPrChange w:id="717" w:author="Vermette, Stephane" w:date="2022-01-19T05:44:00Z">
            <w:rPr>
              <w:webHidden/>
            </w:rPr>
          </w:rPrChange>
        </w:rPr>
        <w:t>56</w:t>
      </w:r>
      <w:r w:rsidR="00A56FEA" w:rsidRPr="00A52CD9">
        <w:rPr>
          <w:noProof w:val="0"/>
          <w:webHidden/>
          <w:lang w:val="en-US"/>
          <w:rPrChange w:id="718" w:author="Vermette, Stephane" w:date="2022-01-19T05:44:00Z">
            <w:rPr>
              <w:webHidden/>
            </w:rPr>
          </w:rPrChange>
        </w:rPr>
        <w:fldChar w:fldCharType="end"/>
      </w:r>
      <w:r w:rsidRPr="00A52CD9">
        <w:rPr>
          <w:noProof w:val="0"/>
          <w:lang w:val="en-US"/>
          <w:rPrChange w:id="719" w:author="Vermette, Stephane" w:date="2022-01-19T05:44:00Z">
            <w:rPr/>
          </w:rPrChange>
        </w:rPr>
        <w:fldChar w:fldCharType="end"/>
      </w:r>
    </w:p>
    <w:p w14:paraId="764CB522" w14:textId="5BE79749" w:rsidR="00A56FEA" w:rsidRPr="00A52CD9" w:rsidRDefault="00C423ED">
      <w:pPr>
        <w:pStyle w:val="TOC2"/>
        <w:rPr>
          <w:rFonts w:asciiTheme="minorHAnsi" w:hAnsiTheme="minorHAnsi"/>
          <w:noProof w:val="0"/>
          <w:sz w:val="22"/>
          <w:lang w:val="en-US" w:eastAsia="en-US"/>
          <w:rPrChange w:id="720" w:author="Vermette, Stephane" w:date="2022-01-19T05:44:00Z">
            <w:rPr>
              <w:rFonts w:asciiTheme="minorHAnsi" w:hAnsiTheme="minorHAnsi"/>
              <w:sz w:val="22"/>
              <w:lang w:val="en-US" w:eastAsia="en-US"/>
            </w:rPr>
          </w:rPrChange>
        </w:rPr>
      </w:pPr>
      <w:r w:rsidRPr="00A52CD9">
        <w:rPr>
          <w:noProof w:val="0"/>
          <w:lang w:val="en-US"/>
          <w:rPrChange w:id="721" w:author="Vermette, Stephane" w:date="2022-01-19T05:44:00Z">
            <w:rPr/>
          </w:rPrChange>
        </w:rPr>
        <w:fldChar w:fldCharType="begin"/>
      </w:r>
      <w:r w:rsidRPr="00A52CD9">
        <w:rPr>
          <w:noProof w:val="0"/>
          <w:lang w:val="en-US"/>
          <w:rPrChange w:id="722" w:author="Vermette, Stephane" w:date="2022-01-19T05:44:00Z">
            <w:rPr/>
          </w:rPrChange>
        </w:rPr>
        <w:instrText xml:space="preserve"> HYPERLINK \l "_Toc88474844" </w:instrText>
      </w:r>
      <w:r w:rsidRPr="00A52CD9">
        <w:rPr>
          <w:noProof w:val="0"/>
          <w:lang w:val="en-US"/>
          <w:rPrChange w:id="723" w:author="Vermette, Stephane" w:date="2022-01-19T05:44:00Z">
            <w:rPr/>
          </w:rPrChange>
        </w:rPr>
        <w:fldChar w:fldCharType="separate"/>
      </w:r>
      <w:r w:rsidR="00A56FEA" w:rsidRPr="00A52CD9">
        <w:rPr>
          <w:rStyle w:val="Hyperlink"/>
          <w:noProof w:val="0"/>
          <w:lang w:val="en-US"/>
          <w:rPrChange w:id="724" w:author="Vermette, Stephane" w:date="2022-01-19T05:44:00Z">
            <w:rPr>
              <w:rStyle w:val="Hyperlink"/>
            </w:rPr>
          </w:rPrChange>
        </w:rPr>
        <w:t>Cloud Placement</w:t>
      </w:r>
      <w:r w:rsidR="00A56FEA" w:rsidRPr="00A52CD9">
        <w:rPr>
          <w:noProof w:val="0"/>
          <w:webHidden/>
          <w:lang w:val="en-US"/>
          <w:rPrChange w:id="725" w:author="Vermette, Stephane" w:date="2022-01-19T05:44:00Z">
            <w:rPr>
              <w:webHidden/>
            </w:rPr>
          </w:rPrChange>
        </w:rPr>
        <w:tab/>
      </w:r>
      <w:r w:rsidR="00A56FEA" w:rsidRPr="00A52CD9">
        <w:rPr>
          <w:noProof w:val="0"/>
          <w:webHidden/>
          <w:lang w:val="en-US"/>
          <w:rPrChange w:id="726" w:author="Vermette, Stephane" w:date="2022-01-19T05:44:00Z">
            <w:rPr>
              <w:webHidden/>
            </w:rPr>
          </w:rPrChange>
        </w:rPr>
        <w:fldChar w:fldCharType="begin"/>
      </w:r>
      <w:r w:rsidR="00A56FEA" w:rsidRPr="00A52CD9">
        <w:rPr>
          <w:noProof w:val="0"/>
          <w:webHidden/>
          <w:lang w:val="en-US"/>
          <w:rPrChange w:id="727" w:author="Vermette, Stephane" w:date="2022-01-19T05:44:00Z">
            <w:rPr>
              <w:webHidden/>
            </w:rPr>
          </w:rPrChange>
        </w:rPr>
        <w:instrText xml:space="preserve"> PAGEREF _Toc88474844 \h </w:instrText>
      </w:r>
      <w:r w:rsidR="00A56FEA" w:rsidRPr="00A52CD9">
        <w:rPr>
          <w:noProof w:val="0"/>
          <w:webHidden/>
          <w:lang w:val="en-US"/>
          <w:rPrChange w:id="728" w:author="Vermette, Stephane" w:date="2022-01-19T05:44:00Z">
            <w:rPr>
              <w:webHidden/>
            </w:rPr>
          </w:rPrChange>
        </w:rPr>
      </w:r>
      <w:r w:rsidR="00A56FEA" w:rsidRPr="00A52CD9">
        <w:rPr>
          <w:noProof w:val="0"/>
          <w:webHidden/>
          <w:lang w:val="en-US"/>
          <w:rPrChange w:id="729" w:author="Vermette, Stephane" w:date="2022-01-19T05:44:00Z">
            <w:rPr>
              <w:webHidden/>
            </w:rPr>
          </w:rPrChange>
        </w:rPr>
        <w:fldChar w:fldCharType="separate"/>
      </w:r>
      <w:r w:rsidR="00A56FEA" w:rsidRPr="00A52CD9">
        <w:rPr>
          <w:noProof w:val="0"/>
          <w:webHidden/>
          <w:lang w:val="en-US"/>
          <w:rPrChange w:id="730" w:author="Vermette, Stephane" w:date="2022-01-19T05:44:00Z">
            <w:rPr>
              <w:webHidden/>
            </w:rPr>
          </w:rPrChange>
        </w:rPr>
        <w:t>57</w:t>
      </w:r>
      <w:r w:rsidR="00A56FEA" w:rsidRPr="00A52CD9">
        <w:rPr>
          <w:noProof w:val="0"/>
          <w:webHidden/>
          <w:lang w:val="en-US"/>
          <w:rPrChange w:id="731" w:author="Vermette, Stephane" w:date="2022-01-19T05:44:00Z">
            <w:rPr>
              <w:webHidden/>
            </w:rPr>
          </w:rPrChange>
        </w:rPr>
        <w:fldChar w:fldCharType="end"/>
      </w:r>
      <w:r w:rsidRPr="00A52CD9">
        <w:rPr>
          <w:noProof w:val="0"/>
          <w:lang w:val="en-US"/>
          <w:rPrChange w:id="732" w:author="Vermette, Stephane" w:date="2022-01-19T05:44:00Z">
            <w:rPr/>
          </w:rPrChange>
        </w:rPr>
        <w:fldChar w:fldCharType="end"/>
      </w:r>
    </w:p>
    <w:p w14:paraId="77CDC77E" w14:textId="21F56382" w:rsidR="00A56FEA" w:rsidRPr="00A52CD9" w:rsidRDefault="00C423ED">
      <w:pPr>
        <w:pStyle w:val="TOC2"/>
        <w:rPr>
          <w:rFonts w:asciiTheme="minorHAnsi" w:hAnsiTheme="minorHAnsi"/>
          <w:noProof w:val="0"/>
          <w:sz w:val="22"/>
          <w:lang w:val="en-US" w:eastAsia="en-US"/>
          <w:rPrChange w:id="733" w:author="Vermette, Stephane" w:date="2022-01-19T05:44:00Z">
            <w:rPr>
              <w:rFonts w:asciiTheme="minorHAnsi" w:hAnsiTheme="minorHAnsi"/>
              <w:sz w:val="22"/>
              <w:lang w:val="en-US" w:eastAsia="en-US"/>
            </w:rPr>
          </w:rPrChange>
        </w:rPr>
      </w:pPr>
      <w:r w:rsidRPr="00A52CD9">
        <w:rPr>
          <w:noProof w:val="0"/>
          <w:lang w:val="en-US"/>
          <w:rPrChange w:id="734" w:author="Vermette, Stephane" w:date="2022-01-19T05:44:00Z">
            <w:rPr/>
          </w:rPrChange>
        </w:rPr>
        <w:fldChar w:fldCharType="begin"/>
      </w:r>
      <w:r w:rsidRPr="00A52CD9">
        <w:rPr>
          <w:noProof w:val="0"/>
          <w:lang w:val="en-US"/>
          <w:rPrChange w:id="735" w:author="Vermette, Stephane" w:date="2022-01-19T05:44:00Z">
            <w:rPr/>
          </w:rPrChange>
        </w:rPr>
        <w:instrText xml:space="preserve"> HYPERLINK \l "_Toc88474845" </w:instrText>
      </w:r>
      <w:r w:rsidRPr="00A52CD9">
        <w:rPr>
          <w:noProof w:val="0"/>
          <w:lang w:val="en-US"/>
          <w:rPrChange w:id="736" w:author="Vermette, Stephane" w:date="2022-01-19T05:44:00Z">
            <w:rPr/>
          </w:rPrChange>
        </w:rPr>
        <w:fldChar w:fldCharType="separate"/>
      </w:r>
      <w:r w:rsidR="00A56FEA" w:rsidRPr="00A52CD9">
        <w:rPr>
          <w:rStyle w:val="Hyperlink"/>
          <w:noProof w:val="0"/>
          <w:lang w:val="en-US"/>
          <w:rPrChange w:id="737" w:author="Vermette, Stephane" w:date="2022-01-19T05:44:00Z">
            <w:rPr>
              <w:rStyle w:val="Hyperlink"/>
            </w:rPr>
          </w:rPrChange>
        </w:rPr>
        <w:t>Questionnaire</w:t>
      </w:r>
      <w:r w:rsidR="00A56FEA" w:rsidRPr="00A52CD9">
        <w:rPr>
          <w:noProof w:val="0"/>
          <w:webHidden/>
          <w:lang w:val="en-US"/>
          <w:rPrChange w:id="738" w:author="Vermette, Stephane" w:date="2022-01-19T05:44:00Z">
            <w:rPr>
              <w:webHidden/>
            </w:rPr>
          </w:rPrChange>
        </w:rPr>
        <w:tab/>
      </w:r>
      <w:r w:rsidR="00A56FEA" w:rsidRPr="00A52CD9">
        <w:rPr>
          <w:noProof w:val="0"/>
          <w:webHidden/>
          <w:lang w:val="en-US"/>
          <w:rPrChange w:id="739" w:author="Vermette, Stephane" w:date="2022-01-19T05:44:00Z">
            <w:rPr>
              <w:webHidden/>
            </w:rPr>
          </w:rPrChange>
        </w:rPr>
        <w:fldChar w:fldCharType="begin"/>
      </w:r>
      <w:r w:rsidR="00A56FEA" w:rsidRPr="00A52CD9">
        <w:rPr>
          <w:noProof w:val="0"/>
          <w:webHidden/>
          <w:lang w:val="en-US"/>
          <w:rPrChange w:id="740" w:author="Vermette, Stephane" w:date="2022-01-19T05:44:00Z">
            <w:rPr>
              <w:webHidden/>
            </w:rPr>
          </w:rPrChange>
        </w:rPr>
        <w:instrText xml:space="preserve"> PAGEREF _Toc88474845 \h </w:instrText>
      </w:r>
      <w:r w:rsidR="00A56FEA" w:rsidRPr="00A52CD9">
        <w:rPr>
          <w:noProof w:val="0"/>
          <w:webHidden/>
          <w:lang w:val="en-US"/>
          <w:rPrChange w:id="741" w:author="Vermette, Stephane" w:date="2022-01-19T05:44:00Z">
            <w:rPr>
              <w:webHidden/>
            </w:rPr>
          </w:rPrChange>
        </w:rPr>
      </w:r>
      <w:r w:rsidR="00A56FEA" w:rsidRPr="00A52CD9">
        <w:rPr>
          <w:noProof w:val="0"/>
          <w:webHidden/>
          <w:lang w:val="en-US"/>
          <w:rPrChange w:id="742" w:author="Vermette, Stephane" w:date="2022-01-19T05:44:00Z">
            <w:rPr>
              <w:webHidden/>
            </w:rPr>
          </w:rPrChange>
        </w:rPr>
        <w:fldChar w:fldCharType="separate"/>
      </w:r>
      <w:r w:rsidR="00A56FEA" w:rsidRPr="00A52CD9">
        <w:rPr>
          <w:noProof w:val="0"/>
          <w:webHidden/>
          <w:lang w:val="en-US"/>
          <w:rPrChange w:id="743" w:author="Vermette, Stephane" w:date="2022-01-19T05:44:00Z">
            <w:rPr>
              <w:webHidden/>
            </w:rPr>
          </w:rPrChange>
        </w:rPr>
        <w:t>57</w:t>
      </w:r>
      <w:r w:rsidR="00A56FEA" w:rsidRPr="00A52CD9">
        <w:rPr>
          <w:noProof w:val="0"/>
          <w:webHidden/>
          <w:lang w:val="en-US"/>
          <w:rPrChange w:id="744" w:author="Vermette, Stephane" w:date="2022-01-19T05:44:00Z">
            <w:rPr>
              <w:webHidden/>
            </w:rPr>
          </w:rPrChange>
        </w:rPr>
        <w:fldChar w:fldCharType="end"/>
      </w:r>
      <w:r w:rsidRPr="00A52CD9">
        <w:rPr>
          <w:noProof w:val="0"/>
          <w:lang w:val="en-US"/>
          <w:rPrChange w:id="745" w:author="Vermette, Stephane" w:date="2022-01-19T05:44:00Z">
            <w:rPr/>
          </w:rPrChange>
        </w:rPr>
        <w:fldChar w:fldCharType="end"/>
      </w:r>
    </w:p>
    <w:p w14:paraId="2C6B2D94" w14:textId="7E30D430" w:rsidR="00A56FEA" w:rsidRPr="00A52CD9" w:rsidRDefault="00C423ED">
      <w:pPr>
        <w:pStyle w:val="TOC2"/>
        <w:rPr>
          <w:rFonts w:asciiTheme="minorHAnsi" w:hAnsiTheme="minorHAnsi"/>
          <w:noProof w:val="0"/>
          <w:sz w:val="22"/>
          <w:lang w:val="en-US" w:eastAsia="en-US"/>
          <w:rPrChange w:id="746" w:author="Vermette, Stephane" w:date="2022-01-19T05:44:00Z">
            <w:rPr>
              <w:rFonts w:asciiTheme="minorHAnsi" w:hAnsiTheme="minorHAnsi"/>
              <w:sz w:val="22"/>
              <w:lang w:val="en-US" w:eastAsia="en-US"/>
            </w:rPr>
          </w:rPrChange>
        </w:rPr>
      </w:pPr>
      <w:r w:rsidRPr="00A52CD9">
        <w:rPr>
          <w:noProof w:val="0"/>
          <w:lang w:val="en-US"/>
          <w:rPrChange w:id="747" w:author="Vermette, Stephane" w:date="2022-01-19T05:44:00Z">
            <w:rPr/>
          </w:rPrChange>
        </w:rPr>
        <w:fldChar w:fldCharType="begin"/>
      </w:r>
      <w:r w:rsidRPr="00A52CD9">
        <w:rPr>
          <w:noProof w:val="0"/>
          <w:lang w:val="en-US"/>
          <w:rPrChange w:id="748" w:author="Vermette, Stephane" w:date="2022-01-19T05:44:00Z">
            <w:rPr/>
          </w:rPrChange>
        </w:rPr>
        <w:instrText xml:space="preserve"> HYPERLINK \l "_Toc88474846" </w:instrText>
      </w:r>
      <w:r w:rsidRPr="00A52CD9">
        <w:rPr>
          <w:noProof w:val="0"/>
          <w:lang w:val="en-US"/>
          <w:rPrChange w:id="749" w:author="Vermette, Stephane" w:date="2022-01-19T05:44:00Z">
            <w:rPr/>
          </w:rPrChange>
        </w:rPr>
        <w:fldChar w:fldCharType="separate"/>
      </w:r>
      <w:r w:rsidR="00A56FEA" w:rsidRPr="00A52CD9">
        <w:rPr>
          <w:rStyle w:val="Hyperlink"/>
          <w:noProof w:val="0"/>
          <w:lang w:val="en-US"/>
          <w:rPrChange w:id="750" w:author="Vermette, Stephane" w:date="2022-01-19T05:44:00Z">
            <w:rPr>
              <w:rStyle w:val="Hyperlink"/>
            </w:rPr>
          </w:rPrChange>
        </w:rPr>
        <w:t>User experience examples</w:t>
      </w:r>
      <w:r w:rsidR="00A56FEA" w:rsidRPr="00A52CD9">
        <w:rPr>
          <w:noProof w:val="0"/>
          <w:webHidden/>
          <w:lang w:val="en-US"/>
          <w:rPrChange w:id="751" w:author="Vermette, Stephane" w:date="2022-01-19T05:44:00Z">
            <w:rPr>
              <w:webHidden/>
            </w:rPr>
          </w:rPrChange>
        </w:rPr>
        <w:tab/>
      </w:r>
      <w:r w:rsidR="00A56FEA" w:rsidRPr="00A52CD9">
        <w:rPr>
          <w:noProof w:val="0"/>
          <w:webHidden/>
          <w:lang w:val="en-US"/>
          <w:rPrChange w:id="752" w:author="Vermette, Stephane" w:date="2022-01-19T05:44:00Z">
            <w:rPr>
              <w:webHidden/>
            </w:rPr>
          </w:rPrChange>
        </w:rPr>
        <w:fldChar w:fldCharType="begin"/>
      </w:r>
      <w:r w:rsidR="00A56FEA" w:rsidRPr="00A52CD9">
        <w:rPr>
          <w:noProof w:val="0"/>
          <w:webHidden/>
          <w:lang w:val="en-US"/>
          <w:rPrChange w:id="753" w:author="Vermette, Stephane" w:date="2022-01-19T05:44:00Z">
            <w:rPr>
              <w:webHidden/>
            </w:rPr>
          </w:rPrChange>
        </w:rPr>
        <w:instrText xml:space="preserve"> PAGEREF _Toc88474846 \h </w:instrText>
      </w:r>
      <w:r w:rsidR="00A56FEA" w:rsidRPr="00A52CD9">
        <w:rPr>
          <w:noProof w:val="0"/>
          <w:webHidden/>
          <w:lang w:val="en-US"/>
          <w:rPrChange w:id="754" w:author="Vermette, Stephane" w:date="2022-01-19T05:44:00Z">
            <w:rPr>
              <w:webHidden/>
            </w:rPr>
          </w:rPrChange>
        </w:rPr>
      </w:r>
      <w:r w:rsidR="00A56FEA" w:rsidRPr="00A52CD9">
        <w:rPr>
          <w:noProof w:val="0"/>
          <w:webHidden/>
          <w:lang w:val="en-US"/>
          <w:rPrChange w:id="755" w:author="Vermette, Stephane" w:date="2022-01-19T05:44:00Z">
            <w:rPr>
              <w:webHidden/>
            </w:rPr>
          </w:rPrChange>
        </w:rPr>
        <w:fldChar w:fldCharType="separate"/>
      </w:r>
      <w:r w:rsidR="00A56FEA" w:rsidRPr="00A52CD9">
        <w:rPr>
          <w:noProof w:val="0"/>
          <w:webHidden/>
          <w:lang w:val="en-US"/>
          <w:rPrChange w:id="756" w:author="Vermette, Stephane" w:date="2022-01-19T05:44:00Z">
            <w:rPr>
              <w:webHidden/>
            </w:rPr>
          </w:rPrChange>
        </w:rPr>
        <w:t>58</w:t>
      </w:r>
      <w:r w:rsidR="00A56FEA" w:rsidRPr="00A52CD9">
        <w:rPr>
          <w:noProof w:val="0"/>
          <w:webHidden/>
          <w:lang w:val="en-US"/>
          <w:rPrChange w:id="757" w:author="Vermette, Stephane" w:date="2022-01-19T05:44:00Z">
            <w:rPr>
              <w:webHidden/>
            </w:rPr>
          </w:rPrChange>
        </w:rPr>
        <w:fldChar w:fldCharType="end"/>
      </w:r>
      <w:r w:rsidRPr="00A52CD9">
        <w:rPr>
          <w:noProof w:val="0"/>
          <w:lang w:val="en-US"/>
          <w:rPrChange w:id="758" w:author="Vermette, Stephane" w:date="2022-01-19T05:44:00Z">
            <w:rPr/>
          </w:rPrChange>
        </w:rPr>
        <w:fldChar w:fldCharType="end"/>
      </w:r>
    </w:p>
    <w:p w14:paraId="26C04389" w14:textId="5A41509C" w:rsidR="00A56FEA" w:rsidRPr="00A52CD9" w:rsidRDefault="00C423ED">
      <w:pPr>
        <w:pStyle w:val="TOC1"/>
        <w:rPr>
          <w:rFonts w:asciiTheme="minorHAnsi" w:eastAsiaTheme="minorEastAsia" w:hAnsiTheme="minorHAnsi" w:cstheme="minorBidi"/>
          <w:sz w:val="22"/>
          <w:szCs w:val="22"/>
          <w:rPrChange w:id="759"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"_Toc88474847" </w:instrText>
      </w:r>
      <w:r w:rsidRPr="00A52CD9">
        <w:fldChar w:fldCharType="separate"/>
      </w:r>
      <w:r w:rsidR="00A56FEA" w:rsidRPr="00A52CD9">
        <w:rPr>
          <w:rStyle w:val="Hyperlink"/>
          <w:rPrChange w:id="760" w:author="Vermette, Stephane" w:date="2022-01-19T05:44:00Z">
            <w:rPr>
              <w:rStyle w:val="Hyperlink"/>
              <w:noProof/>
            </w:rPr>
          </w:rPrChange>
        </w:rPr>
        <w:t>9</w:t>
      </w:r>
      <w:r w:rsidR="00A56FEA" w:rsidRPr="00A52CD9">
        <w:rPr>
          <w:rFonts w:asciiTheme="minorHAnsi" w:eastAsiaTheme="minorEastAsia" w:hAnsiTheme="minorHAnsi" w:cstheme="minorBidi"/>
          <w:sz w:val="22"/>
          <w:szCs w:val="22"/>
          <w:rPrChange w:id="761"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762" w:author="Vermette, Stephane" w:date="2022-01-19T05:44:00Z">
            <w:rPr>
              <w:rStyle w:val="Hyperlink"/>
              <w:noProof/>
            </w:rPr>
          </w:rPrChange>
        </w:rPr>
        <w:t>Management services</w:t>
      </w:r>
      <w:r w:rsidR="00A56FEA" w:rsidRPr="00A52CD9">
        <w:rPr>
          <w:webHidden/>
          <w:rPrChange w:id="763" w:author="Vermette, Stephane" w:date="2022-01-19T05:44:00Z">
            <w:rPr>
              <w:noProof/>
              <w:webHidden/>
            </w:rPr>
          </w:rPrChange>
        </w:rPr>
        <w:tab/>
      </w:r>
      <w:r w:rsidR="00A56FEA" w:rsidRPr="00A52CD9">
        <w:rPr>
          <w:webHidden/>
          <w:rPrChange w:id="764" w:author="Vermette, Stephane" w:date="2022-01-19T05:44:00Z">
            <w:rPr>
              <w:noProof/>
              <w:webHidden/>
            </w:rPr>
          </w:rPrChange>
        </w:rPr>
        <w:fldChar w:fldCharType="begin"/>
      </w:r>
      <w:r w:rsidR="00A56FEA" w:rsidRPr="00A52CD9">
        <w:rPr>
          <w:webHidden/>
          <w:rPrChange w:id="765" w:author="Vermette, Stephane" w:date="2022-01-19T05:44:00Z">
            <w:rPr>
              <w:noProof/>
              <w:webHidden/>
            </w:rPr>
          </w:rPrChange>
        </w:rPr>
        <w:instrText xml:space="preserve"> PAGEREF _Toc88474847 \h </w:instrText>
      </w:r>
      <w:r w:rsidR="00A56FEA" w:rsidRPr="00A52CD9">
        <w:rPr>
          <w:webHidden/>
          <w:rPrChange w:id="766" w:author="Vermette, Stephane" w:date="2022-01-19T05:44:00Z">
            <w:rPr>
              <w:noProof/>
              <w:webHidden/>
            </w:rPr>
          </w:rPrChange>
        </w:rPr>
      </w:r>
      <w:r w:rsidR="00A56FEA" w:rsidRPr="00A52CD9">
        <w:rPr>
          <w:webHidden/>
          <w:rPrChange w:id="767" w:author="Vermette, Stephane" w:date="2022-01-19T05:44:00Z">
            <w:rPr>
              <w:noProof/>
              <w:webHidden/>
            </w:rPr>
          </w:rPrChange>
        </w:rPr>
        <w:fldChar w:fldCharType="separate"/>
      </w:r>
      <w:r w:rsidR="00A56FEA" w:rsidRPr="00A52CD9">
        <w:rPr>
          <w:webHidden/>
          <w:rPrChange w:id="768" w:author="Vermette, Stephane" w:date="2022-01-19T05:44:00Z">
            <w:rPr>
              <w:noProof/>
              <w:webHidden/>
            </w:rPr>
          </w:rPrChange>
        </w:rPr>
        <w:t>60</w:t>
      </w:r>
      <w:r w:rsidR="00A56FEA" w:rsidRPr="00A52CD9">
        <w:rPr>
          <w:webHidden/>
          <w:rPrChange w:id="769" w:author="Vermette, Stephane" w:date="2022-01-19T05:44:00Z">
            <w:rPr>
              <w:noProof/>
              <w:webHidden/>
            </w:rPr>
          </w:rPrChange>
        </w:rPr>
        <w:fldChar w:fldCharType="end"/>
      </w:r>
      <w:r w:rsidRPr="00A52CD9">
        <w:rPr>
          <w:rPrChange w:id="770" w:author="Vermette, Stephane" w:date="2022-01-19T05:44:00Z">
            <w:rPr>
              <w:noProof/>
            </w:rPr>
          </w:rPrChange>
        </w:rPr>
        <w:fldChar w:fldCharType="end"/>
      </w:r>
    </w:p>
    <w:p w14:paraId="38EB9E29" w14:textId="7CC04135" w:rsidR="00A56FEA" w:rsidRPr="00A52CD9" w:rsidRDefault="00C423ED">
      <w:pPr>
        <w:pStyle w:val="TOC3"/>
        <w:rPr>
          <w:rFonts w:asciiTheme="minorHAnsi" w:eastAsiaTheme="minorEastAsia" w:hAnsiTheme="minorHAnsi" w:cstheme="minorBidi"/>
          <w:noProof w:val="0"/>
          <w:sz w:val="22"/>
          <w:szCs w:val="22"/>
          <w:rPrChange w:id="771" w:author="Vermette, Stephane" w:date="2022-01-19T05:44:00Z">
            <w:rPr>
              <w:rFonts w:asciiTheme="minorHAnsi" w:eastAsiaTheme="minorEastAsia" w:hAnsiTheme="minorHAnsi" w:cstheme="minorBidi"/>
              <w:sz w:val="22"/>
              <w:szCs w:val="22"/>
            </w:rPr>
          </w:rPrChange>
        </w:rPr>
      </w:pPr>
      <w:r w:rsidRPr="00A52CD9">
        <w:rPr>
          <w:noProof w:val="0"/>
          <w:rPrChange w:id="772" w:author="Vermette, Stephane" w:date="2022-01-19T05:44:00Z">
            <w:rPr/>
          </w:rPrChange>
        </w:rPr>
        <w:fldChar w:fldCharType="begin"/>
      </w:r>
      <w:r w:rsidRPr="00A52CD9">
        <w:rPr>
          <w:noProof w:val="0"/>
          <w:rPrChange w:id="773" w:author="Vermette, Stephane" w:date="2022-01-19T05:44:00Z">
            <w:rPr/>
          </w:rPrChange>
        </w:rPr>
        <w:instrText xml:space="preserve"> HYPERLINK \</w:instrText>
      </w:r>
      <w:r w:rsidRPr="00A52CD9">
        <w:rPr>
          <w:noProof w:val="0"/>
          <w:rPrChange w:id="774" w:author="Vermette, Stephane" w:date="2022-01-19T05:44:00Z">
            <w:rPr/>
          </w:rPrChange>
        </w:rPr>
        <w:instrText xml:space="preserve">l "_Toc88474848" </w:instrText>
      </w:r>
      <w:r w:rsidRPr="00A52CD9">
        <w:rPr>
          <w:noProof w:val="0"/>
          <w:rPrChange w:id="775" w:author="Vermette, Stephane" w:date="2022-01-19T05:44:00Z">
            <w:rPr/>
          </w:rPrChange>
        </w:rPr>
        <w:fldChar w:fldCharType="separate"/>
      </w:r>
      <w:r w:rsidR="00A56FEA" w:rsidRPr="00A52CD9">
        <w:rPr>
          <w:rStyle w:val="Hyperlink"/>
          <w:noProof w:val="0"/>
          <w:rPrChange w:id="776" w:author="Vermette, Stephane" w:date="2022-01-19T05:44:00Z">
            <w:rPr>
              <w:rStyle w:val="Hyperlink"/>
            </w:rPr>
          </w:rPrChange>
        </w:rPr>
        <w:t>9.1</w:t>
      </w:r>
      <w:r w:rsidR="00A56FEA" w:rsidRPr="00A52CD9">
        <w:rPr>
          <w:rFonts w:asciiTheme="minorHAnsi" w:eastAsiaTheme="minorEastAsia" w:hAnsiTheme="minorHAnsi" w:cstheme="minorBidi"/>
          <w:noProof w:val="0"/>
          <w:sz w:val="22"/>
          <w:szCs w:val="22"/>
          <w:rPrChange w:id="77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778" w:author="Vermette, Stephane" w:date="2022-01-19T05:44:00Z">
            <w:rPr>
              <w:rStyle w:val="Hyperlink"/>
            </w:rPr>
          </w:rPrChange>
        </w:rPr>
        <w:t>Delivery Location</w:t>
      </w:r>
      <w:r w:rsidR="00A56FEA" w:rsidRPr="00A52CD9">
        <w:rPr>
          <w:noProof w:val="0"/>
          <w:webHidden/>
          <w:rPrChange w:id="779" w:author="Vermette, Stephane" w:date="2022-01-19T05:44:00Z">
            <w:rPr>
              <w:webHidden/>
            </w:rPr>
          </w:rPrChange>
        </w:rPr>
        <w:tab/>
      </w:r>
      <w:r w:rsidR="00A56FEA" w:rsidRPr="00A52CD9">
        <w:rPr>
          <w:noProof w:val="0"/>
          <w:webHidden/>
          <w:rPrChange w:id="780" w:author="Vermette, Stephane" w:date="2022-01-19T05:44:00Z">
            <w:rPr>
              <w:webHidden/>
            </w:rPr>
          </w:rPrChange>
        </w:rPr>
        <w:fldChar w:fldCharType="begin"/>
      </w:r>
      <w:r w:rsidR="00A56FEA" w:rsidRPr="00A52CD9">
        <w:rPr>
          <w:noProof w:val="0"/>
          <w:webHidden/>
          <w:rPrChange w:id="781" w:author="Vermette, Stephane" w:date="2022-01-19T05:44:00Z">
            <w:rPr>
              <w:webHidden/>
            </w:rPr>
          </w:rPrChange>
        </w:rPr>
        <w:instrText xml:space="preserve"> PAGEREF _Toc88474848 \h </w:instrText>
      </w:r>
      <w:r w:rsidR="00A56FEA" w:rsidRPr="00A52CD9">
        <w:rPr>
          <w:noProof w:val="0"/>
          <w:webHidden/>
          <w:rPrChange w:id="782" w:author="Vermette, Stephane" w:date="2022-01-19T05:44:00Z">
            <w:rPr>
              <w:webHidden/>
            </w:rPr>
          </w:rPrChange>
        </w:rPr>
      </w:r>
      <w:r w:rsidR="00A56FEA" w:rsidRPr="00A52CD9">
        <w:rPr>
          <w:noProof w:val="0"/>
          <w:webHidden/>
          <w:rPrChange w:id="783" w:author="Vermette, Stephane" w:date="2022-01-19T05:44:00Z">
            <w:rPr>
              <w:webHidden/>
            </w:rPr>
          </w:rPrChange>
        </w:rPr>
        <w:fldChar w:fldCharType="separate"/>
      </w:r>
      <w:r w:rsidR="00A56FEA" w:rsidRPr="00A52CD9">
        <w:rPr>
          <w:noProof w:val="0"/>
          <w:webHidden/>
          <w:rPrChange w:id="784" w:author="Vermette, Stephane" w:date="2022-01-19T05:44:00Z">
            <w:rPr>
              <w:webHidden/>
            </w:rPr>
          </w:rPrChange>
        </w:rPr>
        <w:t>60</w:t>
      </w:r>
      <w:r w:rsidR="00A56FEA" w:rsidRPr="00A52CD9">
        <w:rPr>
          <w:noProof w:val="0"/>
          <w:webHidden/>
          <w:rPrChange w:id="785" w:author="Vermette, Stephane" w:date="2022-01-19T05:44:00Z">
            <w:rPr>
              <w:webHidden/>
            </w:rPr>
          </w:rPrChange>
        </w:rPr>
        <w:fldChar w:fldCharType="end"/>
      </w:r>
      <w:r w:rsidRPr="00A52CD9">
        <w:rPr>
          <w:noProof w:val="0"/>
          <w:rPrChange w:id="786" w:author="Vermette, Stephane" w:date="2022-01-19T05:44:00Z">
            <w:rPr/>
          </w:rPrChange>
        </w:rPr>
        <w:fldChar w:fldCharType="end"/>
      </w:r>
    </w:p>
    <w:p w14:paraId="421F57FF" w14:textId="38ED1854" w:rsidR="00A56FEA" w:rsidRPr="00A52CD9" w:rsidRDefault="00C423ED">
      <w:pPr>
        <w:pStyle w:val="TOC3"/>
        <w:rPr>
          <w:rFonts w:asciiTheme="minorHAnsi" w:eastAsiaTheme="minorEastAsia" w:hAnsiTheme="minorHAnsi" w:cstheme="minorBidi"/>
          <w:noProof w:val="0"/>
          <w:sz w:val="22"/>
          <w:szCs w:val="22"/>
          <w:rPrChange w:id="787" w:author="Vermette, Stephane" w:date="2022-01-19T05:44:00Z">
            <w:rPr>
              <w:rFonts w:asciiTheme="minorHAnsi" w:eastAsiaTheme="minorEastAsia" w:hAnsiTheme="minorHAnsi" w:cstheme="minorBidi"/>
              <w:sz w:val="22"/>
              <w:szCs w:val="22"/>
            </w:rPr>
          </w:rPrChange>
        </w:rPr>
      </w:pPr>
      <w:r w:rsidRPr="00A52CD9">
        <w:rPr>
          <w:noProof w:val="0"/>
          <w:rPrChange w:id="788" w:author="Vermette, Stephane" w:date="2022-01-19T05:44:00Z">
            <w:rPr/>
          </w:rPrChange>
        </w:rPr>
        <w:fldChar w:fldCharType="begin"/>
      </w:r>
      <w:r w:rsidRPr="00A52CD9">
        <w:rPr>
          <w:noProof w:val="0"/>
          <w:rPrChange w:id="789" w:author="Vermette, Stephane" w:date="2022-01-19T05:44:00Z">
            <w:rPr/>
          </w:rPrChange>
        </w:rPr>
        <w:instrText xml:space="preserve"> HYPERLINK \l "_Toc88474849" </w:instrText>
      </w:r>
      <w:r w:rsidRPr="00A52CD9">
        <w:rPr>
          <w:noProof w:val="0"/>
          <w:rPrChange w:id="790" w:author="Vermette, Stephane" w:date="2022-01-19T05:44:00Z">
            <w:rPr/>
          </w:rPrChange>
        </w:rPr>
        <w:fldChar w:fldCharType="separate"/>
      </w:r>
      <w:r w:rsidR="00A56FEA" w:rsidRPr="00A52CD9">
        <w:rPr>
          <w:rStyle w:val="Hyperlink"/>
          <w:noProof w:val="0"/>
          <w:rPrChange w:id="791" w:author="Vermette, Stephane" w:date="2022-01-19T05:44:00Z">
            <w:rPr>
              <w:rStyle w:val="Hyperlink"/>
            </w:rPr>
          </w:rPrChange>
        </w:rPr>
        <w:t>9.2</w:t>
      </w:r>
      <w:r w:rsidR="00A56FEA" w:rsidRPr="00A52CD9">
        <w:rPr>
          <w:rFonts w:asciiTheme="minorHAnsi" w:eastAsiaTheme="minorEastAsia" w:hAnsiTheme="minorHAnsi" w:cstheme="minorBidi"/>
          <w:noProof w:val="0"/>
          <w:sz w:val="22"/>
          <w:szCs w:val="22"/>
          <w:rPrChange w:id="79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793" w:author="Vermette, Stephane" w:date="2022-01-19T05:44:00Z">
            <w:rPr>
              <w:rStyle w:val="Hyperlink"/>
            </w:rPr>
          </w:rPrChange>
        </w:rPr>
        <w:t>Operational Model</w:t>
      </w:r>
      <w:r w:rsidR="00A56FEA" w:rsidRPr="00A52CD9">
        <w:rPr>
          <w:noProof w:val="0"/>
          <w:webHidden/>
          <w:rPrChange w:id="794" w:author="Vermette, Stephane" w:date="2022-01-19T05:44:00Z">
            <w:rPr>
              <w:webHidden/>
            </w:rPr>
          </w:rPrChange>
        </w:rPr>
        <w:tab/>
      </w:r>
      <w:r w:rsidR="00A56FEA" w:rsidRPr="00A52CD9">
        <w:rPr>
          <w:noProof w:val="0"/>
          <w:webHidden/>
          <w:rPrChange w:id="795" w:author="Vermette, Stephane" w:date="2022-01-19T05:44:00Z">
            <w:rPr>
              <w:webHidden/>
            </w:rPr>
          </w:rPrChange>
        </w:rPr>
        <w:fldChar w:fldCharType="begin"/>
      </w:r>
      <w:r w:rsidR="00A56FEA" w:rsidRPr="00A52CD9">
        <w:rPr>
          <w:noProof w:val="0"/>
          <w:webHidden/>
          <w:rPrChange w:id="796" w:author="Vermette, Stephane" w:date="2022-01-19T05:44:00Z">
            <w:rPr>
              <w:webHidden/>
            </w:rPr>
          </w:rPrChange>
        </w:rPr>
        <w:instrText xml:space="preserve"> PAGEREF _Toc88474849 \h </w:instrText>
      </w:r>
      <w:r w:rsidR="00A56FEA" w:rsidRPr="00A52CD9">
        <w:rPr>
          <w:noProof w:val="0"/>
          <w:webHidden/>
          <w:rPrChange w:id="797" w:author="Vermette, Stephane" w:date="2022-01-19T05:44:00Z">
            <w:rPr>
              <w:webHidden/>
            </w:rPr>
          </w:rPrChange>
        </w:rPr>
      </w:r>
      <w:r w:rsidR="00A56FEA" w:rsidRPr="00A52CD9">
        <w:rPr>
          <w:noProof w:val="0"/>
          <w:webHidden/>
          <w:rPrChange w:id="798" w:author="Vermette, Stephane" w:date="2022-01-19T05:44:00Z">
            <w:rPr>
              <w:webHidden/>
            </w:rPr>
          </w:rPrChange>
        </w:rPr>
        <w:fldChar w:fldCharType="separate"/>
      </w:r>
      <w:r w:rsidR="00A56FEA" w:rsidRPr="00A52CD9">
        <w:rPr>
          <w:noProof w:val="0"/>
          <w:webHidden/>
          <w:rPrChange w:id="799" w:author="Vermette, Stephane" w:date="2022-01-19T05:44:00Z">
            <w:rPr>
              <w:webHidden/>
            </w:rPr>
          </w:rPrChange>
        </w:rPr>
        <w:t>60</w:t>
      </w:r>
      <w:r w:rsidR="00A56FEA" w:rsidRPr="00A52CD9">
        <w:rPr>
          <w:noProof w:val="0"/>
          <w:webHidden/>
          <w:rPrChange w:id="800" w:author="Vermette, Stephane" w:date="2022-01-19T05:44:00Z">
            <w:rPr>
              <w:webHidden/>
            </w:rPr>
          </w:rPrChange>
        </w:rPr>
        <w:fldChar w:fldCharType="end"/>
      </w:r>
      <w:r w:rsidRPr="00A52CD9">
        <w:rPr>
          <w:noProof w:val="0"/>
          <w:rPrChange w:id="801" w:author="Vermette, Stephane" w:date="2022-01-19T05:44:00Z">
            <w:rPr/>
          </w:rPrChange>
        </w:rPr>
        <w:fldChar w:fldCharType="end"/>
      </w:r>
    </w:p>
    <w:p w14:paraId="477FA7F4" w14:textId="1DF08346" w:rsidR="00A56FEA" w:rsidRPr="00A52CD9" w:rsidRDefault="00C423ED">
      <w:pPr>
        <w:pStyle w:val="TOC3"/>
        <w:rPr>
          <w:rFonts w:asciiTheme="minorHAnsi" w:eastAsiaTheme="minorEastAsia" w:hAnsiTheme="minorHAnsi" w:cstheme="minorBidi"/>
          <w:noProof w:val="0"/>
          <w:sz w:val="22"/>
          <w:szCs w:val="22"/>
          <w:rPrChange w:id="802" w:author="Vermette, Stephane" w:date="2022-01-19T05:44:00Z">
            <w:rPr>
              <w:rFonts w:asciiTheme="minorHAnsi" w:eastAsiaTheme="minorEastAsia" w:hAnsiTheme="minorHAnsi" w:cstheme="minorBidi"/>
              <w:sz w:val="22"/>
              <w:szCs w:val="22"/>
            </w:rPr>
          </w:rPrChange>
        </w:rPr>
      </w:pPr>
      <w:r w:rsidRPr="00A52CD9">
        <w:rPr>
          <w:noProof w:val="0"/>
          <w:rPrChange w:id="803" w:author="Vermette, Stephane" w:date="2022-01-19T05:44:00Z">
            <w:rPr/>
          </w:rPrChange>
        </w:rPr>
        <w:fldChar w:fldCharType="begin"/>
      </w:r>
      <w:r w:rsidRPr="00A52CD9">
        <w:rPr>
          <w:noProof w:val="0"/>
          <w:rPrChange w:id="804" w:author="Vermette, Stephane" w:date="2022-01-19T05:44:00Z">
            <w:rPr/>
          </w:rPrChange>
        </w:rPr>
        <w:instrText xml:space="preserve"> HYPERLINK \l "_Toc88474850" </w:instrText>
      </w:r>
      <w:r w:rsidRPr="00A52CD9">
        <w:rPr>
          <w:noProof w:val="0"/>
          <w:rPrChange w:id="805" w:author="Vermette, Stephane" w:date="2022-01-19T05:44:00Z">
            <w:rPr/>
          </w:rPrChange>
        </w:rPr>
        <w:fldChar w:fldCharType="separate"/>
      </w:r>
      <w:r w:rsidR="00A56FEA" w:rsidRPr="00A52CD9">
        <w:rPr>
          <w:rStyle w:val="Hyperlink"/>
          <w:noProof w:val="0"/>
          <w:rPrChange w:id="806" w:author="Vermette, Stephane" w:date="2022-01-19T05:44:00Z">
            <w:rPr>
              <w:rStyle w:val="Hyperlink"/>
            </w:rPr>
          </w:rPrChange>
        </w:rPr>
        <w:t>9.3</w:t>
      </w:r>
      <w:r w:rsidR="00A56FEA" w:rsidRPr="00A52CD9">
        <w:rPr>
          <w:rFonts w:asciiTheme="minorHAnsi" w:eastAsiaTheme="minorEastAsia" w:hAnsiTheme="minorHAnsi" w:cstheme="minorBidi"/>
          <w:noProof w:val="0"/>
          <w:sz w:val="22"/>
          <w:szCs w:val="22"/>
          <w:rPrChange w:id="807"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808" w:author="Vermette, Stephane" w:date="2022-01-19T05:44:00Z">
            <w:rPr>
              <w:rStyle w:val="Hyperlink"/>
            </w:rPr>
          </w:rPrChange>
        </w:rPr>
        <w:t>Escalation matrix</w:t>
      </w:r>
      <w:r w:rsidR="00A56FEA" w:rsidRPr="00A52CD9">
        <w:rPr>
          <w:noProof w:val="0"/>
          <w:webHidden/>
          <w:rPrChange w:id="809" w:author="Vermette, Stephane" w:date="2022-01-19T05:44:00Z">
            <w:rPr>
              <w:webHidden/>
            </w:rPr>
          </w:rPrChange>
        </w:rPr>
        <w:tab/>
      </w:r>
      <w:r w:rsidR="00A56FEA" w:rsidRPr="00A52CD9">
        <w:rPr>
          <w:noProof w:val="0"/>
          <w:webHidden/>
          <w:rPrChange w:id="810" w:author="Vermette, Stephane" w:date="2022-01-19T05:44:00Z">
            <w:rPr>
              <w:webHidden/>
            </w:rPr>
          </w:rPrChange>
        </w:rPr>
        <w:fldChar w:fldCharType="begin"/>
      </w:r>
      <w:r w:rsidR="00A56FEA" w:rsidRPr="00A52CD9">
        <w:rPr>
          <w:noProof w:val="0"/>
          <w:webHidden/>
          <w:rPrChange w:id="811" w:author="Vermette, Stephane" w:date="2022-01-19T05:44:00Z">
            <w:rPr>
              <w:webHidden/>
            </w:rPr>
          </w:rPrChange>
        </w:rPr>
        <w:instrText xml:space="preserve"> PAGEREF _Toc88474850 \h </w:instrText>
      </w:r>
      <w:r w:rsidR="00A56FEA" w:rsidRPr="00A52CD9">
        <w:rPr>
          <w:noProof w:val="0"/>
          <w:webHidden/>
          <w:rPrChange w:id="812" w:author="Vermette, Stephane" w:date="2022-01-19T05:44:00Z">
            <w:rPr>
              <w:webHidden/>
            </w:rPr>
          </w:rPrChange>
        </w:rPr>
      </w:r>
      <w:r w:rsidR="00A56FEA" w:rsidRPr="00A52CD9">
        <w:rPr>
          <w:noProof w:val="0"/>
          <w:webHidden/>
          <w:rPrChange w:id="813" w:author="Vermette, Stephane" w:date="2022-01-19T05:44:00Z">
            <w:rPr>
              <w:webHidden/>
            </w:rPr>
          </w:rPrChange>
        </w:rPr>
        <w:fldChar w:fldCharType="separate"/>
      </w:r>
      <w:r w:rsidR="00A56FEA" w:rsidRPr="00A52CD9">
        <w:rPr>
          <w:noProof w:val="0"/>
          <w:webHidden/>
          <w:rPrChange w:id="814" w:author="Vermette, Stephane" w:date="2022-01-19T05:44:00Z">
            <w:rPr>
              <w:webHidden/>
            </w:rPr>
          </w:rPrChange>
        </w:rPr>
        <w:t>61</w:t>
      </w:r>
      <w:r w:rsidR="00A56FEA" w:rsidRPr="00A52CD9">
        <w:rPr>
          <w:noProof w:val="0"/>
          <w:webHidden/>
          <w:rPrChange w:id="815" w:author="Vermette, Stephane" w:date="2022-01-19T05:44:00Z">
            <w:rPr>
              <w:webHidden/>
            </w:rPr>
          </w:rPrChange>
        </w:rPr>
        <w:fldChar w:fldCharType="end"/>
      </w:r>
      <w:r w:rsidRPr="00A52CD9">
        <w:rPr>
          <w:noProof w:val="0"/>
          <w:rPrChange w:id="816" w:author="Vermette, Stephane" w:date="2022-01-19T05:44:00Z">
            <w:rPr/>
          </w:rPrChange>
        </w:rPr>
        <w:fldChar w:fldCharType="end"/>
      </w:r>
    </w:p>
    <w:p w14:paraId="075B1F13" w14:textId="2E3C186C" w:rsidR="00A56FEA" w:rsidRPr="00A52CD9" w:rsidRDefault="00C423ED">
      <w:pPr>
        <w:pStyle w:val="TOC3"/>
        <w:rPr>
          <w:rFonts w:asciiTheme="minorHAnsi" w:eastAsiaTheme="minorEastAsia" w:hAnsiTheme="minorHAnsi" w:cstheme="minorBidi"/>
          <w:noProof w:val="0"/>
          <w:sz w:val="22"/>
          <w:szCs w:val="22"/>
          <w:rPrChange w:id="817" w:author="Vermette, Stephane" w:date="2022-01-19T05:44:00Z">
            <w:rPr>
              <w:rFonts w:asciiTheme="minorHAnsi" w:eastAsiaTheme="minorEastAsia" w:hAnsiTheme="minorHAnsi" w:cstheme="minorBidi"/>
              <w:sz w:val="22"/>
              <w:szCs w:val="22"/>
            </w:rPr>
          </w:rPrChange>
        </w:rPr>
      </w:pPr>
      <w:r w:rsidRPr="00A52CD9">
        <w:rPr>
          <w:noProof w:val="0"/>
          <w:rPrChange w:id="818" w:author="Vermette, Stephane" w:date="2022-01-19T05:44:00Z">
            <w:rPr/>
          </w:rPrChange>
        </w:rPr>
        <w:fldChar w:fldCharType="begin"/>
      </w:r>
      <w:r w:rsidRPr="00A52CD9">
        <w:rPr>
          <w:noProof w:val="0"/>
          <w:rPrChange w:id="819" w:author="Vermette, Stephane" w:date="2022-01-19T05:44:00Z">
            <w:rPr/>
          </w:rPrChange>
        </w:rPr>
        <w:instrText xml:space="preserve"> HYPERLINK \l "_Toc88474851" </w:instrText>
      </w:r>
      <w:r w:rsidRPr="00A52CD9">
        <w:rPr>
          <w:noProof w:val="0"/>
          <w:rPrChange w:id="820" w:author="Vermette, Stephane" w:date="2022-01-19T05:44:00Z">
            <w:rPr/>
          </w:rPrChange>
        </w:rPr>
        <w:fldChar w:fldCharType="separate"/>
      </w:r>
      <w:r w:rsidR="00A56FEA" w:rsidRPr="00A52CD9">
        <w:rPr>
          <w:rStyle w:val="Hyperlink"/>
          <w:noProof w:val="0"/>
          <w:rPrChange w:id="821" w:author="Vermette, Stephane" w:date="2022-01-19T05:44:00Z">
            <w:rPr>
              <w:rStyle w:val="Hyperlink"/>
            </w:rPr>
          </w:rPrChange>
        </w:rPr>
        <w:t>9.4</w:t>
      </w:r>
      <w:r w:rsidR="00A56FEA" w:rsidRPr="00A52CD9">
        <w:rPr>
          <w:rFonts w:asciiTheme="minorHAnsi" w:eastAsiaTheme="minorEastAsia" w:hAnsiTheme="minorHAnsi" w:cstheme="minorBidi"/>
          <w:noProof w:val="0"/>
          <w:sz w:val="22"/>
          <w:szCs w:val="22"/>
          <w:rPrChange w:id="822" w:author="Vermette, Stephane" w:date="2022-01-19T05:44:00Z">
            <w:rPr>
              <w:rFonts w:asciiTheme="minorHAnsi" w:eastAsiaTheme="minorEastAsia" w:hAnsiTheme="minorHAnsi" w:cstheme="minorBidi"/>
              <w:sz w:val="22"/>
              <w:szCs w:val="22"/>
            </w:rPr>
          </w:rPrChange>
        </w:rPr>
        <w:tab/>
      </w:r>
      <w:r w:rsidR="00A56FEA" w:rsidRPr="00A52CD9">
        <w:rPr>
          <w:rStyle w:val="Hyperlink"/>
          <w:noProof w:val="0"/>
          <w:rPrChange w:id="823" w:author="Vermette, Stephane" w:date="2022-01-19T05:44:00Z">
            <w:rPr>
              <w:rStyle w:val="Hyperlink"/>
            </w:rPr>
          </w:rPrChange>
        </w:rPr>
        <w:t>Delivery SPOCs</w:t>
      </w:r>
      <w:r w:rsidR="00A56FEA" w:rsidRPr="00A52CD9">
        <w:rPr>
          <w:noProof w:val="0"/>
          <w:webHidden/>
          <w:rPrChange w:id="824" w:author="Vermette, Stephane" w:date="2022-01-19T05:44:00Z">
            <w:rPr>
              <w:webHidden/>
            </w:rPr>
          </w:rPrChange>
        </w:rPr>
        <w:tab/>
      </w:r>
      <w:r w:rsidR="00A56FEA" w:rsidRPr="00A52CD9">
        <w:rPr>
          <w:noProof w:val="0"/>
          <w:webHidden/>
          <w:rPrChange w:id="825" w:author="Vermette, Stephane" w:date="2022-01-19T05:44:00Z">
            <w:rPr>
              <w:webHidden/>
            </w:rPr>
          </w:rPrChange>
        </w:rPr>
        <w:fldChar w:fldCharType="begin"/>
      </w:r>
      <w:r w:rsidR="00A56FEA" w:rsidRPr="00A52CD9">
        <w:rPr>
          <w:noProof w:val="0"/>
          <w:webHidden/>
          <w:rPrChange w:id="826" w:author="Vermette, Stephane" w:date="2022-01-19T05:44:00Z">
            <w:rPr>
              <w:webHidden/>
            </w:rPr>
          </w:rPrChange>
        </w:rPr>
        <w:instrText xml:space="preserve"> PAGEREF _Toc88474851 \h </w:instrText>
      </w:r>
      <w:r w:rsidR="00A56FEA" w:rsidRPr="00A52CD9">
        <w:rPr>
          <w:noProof w:val="0"/>
          <w:webHidden/>
          <w:rPrChange w:id="827" w:author="Vermette, Stephane" w:date="2022-01-19T05:44:00Z">
            <w:rPr>
              <w:webHidden/>
            </w:rPr>
          </w:rPrChange>
        </w:rPr>
      </w:r>
      <w:r w:rsidR="00A56FEA" w:rsidRPr="00A52CD9">
        <w:rPr>
          <w:noProof w:val="0"/>
          <w:webHidden/>
          <w:rPrChange w:id="828" w:author="Vermette, Stephane" w:date="2022-01-19T05:44:00Z">
            <w:rPr>
              <w:webHidden/>
            </w:rPr>
          </w:rPrChange>
        </w:rPr>
        <w:fldChar w:fldCharType="separate"/>
      </w:r>
      <w:r w:rsidR="00A56FEA" w:rsidRPr="00A52CD9">
        <w:rPr>
          <w:noProof w:val="0"/>
          <w:webHidden/>
          <w:rPrChange w:id="829" w:author="Vermette, Stephane" w:date="2022-01-19T05:44:00Z">
            <w:rPr>
              <w:webHidden/>
            </w:rPr>
          </w:rPrChange>
        </w:rPr>
        <w:t>61</w:t>
      </w:r>
      <w:r w:rsidR="00A56FEA" w:rsidRPr="00A52CD9">
        <w:rPr>
          <w:noProof w:val="0"/>
          <w:webHidden/>
          <w:rPrChange w:id="830" w:author="Vermette, Stephane" w:date="2022-01-19T05:44:00Z">
            <w:rPr>
              <w:webHidden/>
            </w:rPr>
          </w:rPrChange>
        </w:rPr>
        <w:fldChar w:fldCharType="end"/>
      </w:r>
      <w:r w:rsidRPr="00A52CD9">
        <w:rPr>
          <w:noProof w:val="0"/>
          <w:rPrChange w:id="831" w:author="Vermette, Stephane" w:date="2022-01-19T05:44:00Z">
            <w:rPr/>
          </w:rPrChange>
        </w:rPr>
        <w:fldChar w:fldCharType="end"/>
      </w:r>
    </w:p>
    <w:p w14:paraId="4DC3D0CD" w14:textId="004AF92D" w:rsidR="00A56FEA" w:rsidRPr="00A52CD9" w:rsidRDefault="00C423ED">
      <w:pPr>
        <w:pStyle w:val="TOC1"/>
        <w:rPr>
          <w:rFonts w:asciiTheme="minorHAnsi" w:eastAsiaTheme="minorEastAsia" w:hAnsiTheme="minorHAnsi" w:cstheme="minorBidi"/>
          <w:sz w:val="22"/>
          <w:szCs w:val="22"/>
          <w:rPrChange w:id="832"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"_Toc88474852" </w:instrText>
      </w:r>
      <w:r w:rsidRPr="00A52CD9">
        <w:fldChar w:fldCharType="separate"/>
      </w:r>
      <w:r w:rsidR="00A56FEA" w:rsidRPr="00A52CD9">
        <w:rPr>
          <w:rStyle w:val="Hyperlink"/>
          <w:rPrChange w:id="833" w:author="Vermette, Stephane" w:date="2022-01-19T05:44:00Z">
            <w:rPr>
              <w:rStyle w:val="Hyperlink"/>
              <w:noProof/>
            </w:rPr>
          </w:rPrChange>
        </w:rPr>
        <w:t>10</w:t>
      </w:r>
      <w:r w:rsidR="00A56FEA" w:rsidRPr="00A52CD9">
        <w:rPr>
          <w:rFonts w:asciiTheme="minorHAnsi" w:eastAsiaTheme="minorEastAsia" w:hAnsiTheme="minorHAnsi" w:cstheme="minorBidi"/>
          <w:sz w:val="22"/>
          <w:szCs w:val="22"/>
          <w:rPrChange w:id="834"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835" w:author="Vermette, Stephane" w:date="2022-01-19T05:44:00Z">
            <w:rPr>
              <w:rStyle w:val="Hyperlink"/>
              <w:noProof/>
            </w:rPr>
          </w:rPrChange>
        </w:rPr>
        <w:t>Service Level Objectives(SLO’s)</w:t>
      </w:r>
      <w:r w:rsidR="00A56FEA" w:rsidRPr="00A52CD9">
        <w:rPr>
          <w:webHidden/>
          <w:rPrChange w:id="836" w:author="Vermette, Stephane" w:date="2022-01-19T05:44:00Z">
            <w:rPr>
              <w:noProof/>
              <w:webHidden/>
            </w:rPr>
          </w:rPrChange>
        </w:rPr>
        <w:tab/>
      </w:r>
      <w:r w:rsidR="00A56FEA" w:rsidRPr="00A52CD9">
        <w:rPr>
          <w:webHidden/>
          <w:rPrChange w:id="837" w:author="Vermette, Stephane" w:date="2022-01-19T05:44:00Z">
            <w:rPr>
              <w:noProof/>
              <w:webHidden/>
            </w:rPr>
          </w:rPrChange>
        </w:rPr>
        <w:fldChar w:fldCharType="begin"/>
      </w:r>
      <w:r w:rsidR="00A56FEA" w:rsidRPr="00A52CD9">
        <w:rPr>
          <w:webHidden/>
          <w:rPrChange w:id="838" w:author="Vermette, Stephane" w:date="2022-01-19T05:44:00Z">
            <w:rPr>
              <w:noProof/>
              <w:webHidden/>
            </w:rPr>
          </w:rPrChange>
        </w:rPr>
        <w:instrText xml:space="preserve"> PAGEREF _Toc88474852 \h </w:instrText>
      </w:r>
      <w:r w:rsidR="00A56FEA" w:rsidRPr="00A52CD9">
        <w:rPr>
          <w:webHidden/>
          <w:rPrChange w:id="839" w:author="Vermette, Stephane" w:date="2022-01-19T05:44:00Z">
            <w:rPr>
              <w:noProof/>
              <w:webHidden/>
            </w:rPr>
          </w:rPrChange>
        </w:rPr>
      </w:r>
      <w:r w:rsidR="00A56FEA" w:rsidRPr="00A52CD9">
        <w:rPr>
          <w:webHidden/>
          <w:rPrChange w:id="840" w:author="Vermette, Stephane" w:date="2022-01-19T05:44:00Z">
            <w:rPr>
              <w:noProof/>
              <w:webHidden/>
            </w:rPr>
          </w:rPrChange>
        </w:rPr>
        <w:fldChar w:fldCharType="separate"/>
      </w:r>
      <w:r w:rsidR="00A56FEA" w:rsidRPr="00A52CD9">
        <w:rPr>
          <w:webHidden/>
          <w:rPrChange w:id="841" w:author="Vermette, Stephane" w:date="2022-01-19T05:44:00Z">
            <w:rPr>
              <w:noProof/>
              <w:webHidden/>
            </w:rPr>
          </w:rPrChange>
        </w:rPr>
        <w:t>63</w:t>
      </w:r>
      <w:r w:rsidR="00A56FEA" w:rsidRPr="00A52CD9">
        <w:rPr>
          <w:webHidden/>
          <w:rPrChange w:id="842" w:author="Vermette, Stephane" w:date="2022-01-19T05:44:00Z">
            <w:rPr>
              <w:noProof/>
              <w:webHidden/>
            </w:rPr>
          </w:rPrChange>
        </w:rPr>
        <w:fldChar w:fldCharType="end"/>
      </w:r>
      <w:r w:rsidRPr="00A52CD9">
        <w:rPr>
          <w:rPrChange w:id="843" w:author="Vermette, Stephane" w:date="2022-01-19T05:44:00Z">
            <w:rPr>
              <w:noProof/>
            </w:rPr>
          </w:rPrChange>
        </w:rPr>
        <w:fldChar w:fldCharType="end"/>
      </w:r>
    </w:p>
    <w:p w14:paraId="6C2E2B73" w14:textId="229D81E6" w:rsidR="00A56FEA" w:rsidRPr="00A52CD9" w:rsidRDefault="00C423ED">
      <w:pPr>
        <w:pStyle w:val="TOC2"/>
        <w:rPr>
          <w:rFonts w:asciiTheme="minorHAnsi" w:hAnsiTheme="minorHAnsi"/>
          <w:noProof w:val="0"/>
          <w:sz w:val="22"/>
          <w:lang w:val="en-US" w:eastAsia="en-US"/>
          <w:rPrChange w:id="844" w:author="Vermette, Stephane" w:date="2022-01-19T05:44:00Z">
            <w:rPr>
              <w:rFonts w:asciiTheme="minorHAnsi" w:hAnsiTheme="minorHAnsi"/>
              <w:sz w:val="22"/>
              <w:lang w:val="en-US" w:eastAsia="en-US"/>
            </w:rPr>
          </w:rPrChange>
        </w:rPr>
      </w:pPr>
      <w:r w:rsidRPr="00A52CD9">
        <w:rPr>
          <w:noProof w:val="0"/>
          <w:lang w:val="en-US"/>
          <w:rPrChange w:id="845" w:author="Vermette, Stephane" w:date="2022-01-19T05:44:00Z">
            <w:rPr/>
          </w:rPrChange>
        </w:rPr>
        <w:fldChar w:fldCharType="begin"/>
      </w:r>
      <w:r w:rsidRPr="00A52CD9">
        <w:rPr>
          <w:noProof w:val="0"/>
          <w:lang w:val="en-US"/>
          <w:rPrChange w:id="846" w:author="Vermette, Stephane" w:date="2022-01-19T05:44:00Z">
            <w:rPr/>
          </w:rPrChange>
        </w:rPr>
        <w:instrText xml:space="preserve"> HYPERLINK \l "_Toc88474853" </w:instrText>
      </w:r>
      <w:r w:rsidRPr="00A52CD9">
        <w:rPr>
          <w:noProof w:val="0"/>
          <w:lang w:val="en-US"/>
          <w:rPrChange w:id="847" w:author="Vermette, Stephane" w:date="2022-01-19T05:44:00Z">
            <w:rPr/>
          </w:rPrChange>
        </w:rPr>
        <w:fldChar w:fldCharType="separate"/>
      </w:r>
      <w:r w:rsidR="00A56FEA" w:rsidRPr="00A52CD9">
        <w:rPr>
          <w:rStyle w:val="Hyperlink"/>
          <w:noProof w:val="0"/>
          <w:lang w:val="en-US"/>
          <w:rPrChange w:id="848" w:author="Vermette, Stephane" w:date="2022-01-19T05:44:00Z">
            <w:rPr>
              <w:rStyle w:val="Hyperlink"/>
            </w:rPr>
          </w:rPrChange>
        </w:rPr>
        <w:t>UPtime Service Availability</w:t>
      </w:r>
      <w:r w:rsidR="00A56FEA" w:rsidRPr="00A52CD9">
        <w:rPr>
          <w:noProof w:val="0"/>
          <w:webHidden/>
          <w:lang w:val="en-US"/>
          <w:rPrChange w:id="849" w:author="Vermette, Stephane" w:date="2022-01-19T05:44:00Z">
            <w:rPr>
              <w:webHidden/>
            </w:rPr>
          </w:rPrChange>
        </w:rPr>
        <w:tab/>
      </w:r>
      <w:r w:rsidR="00A56FEA" w:rsidRPr="00A52CD9">
        <w:rPr>
          <w:noProof w:val="0"/>
          <w:webHidden/>
          <w:lang w:val="en-US"/>
          <w:rPrChange w:id="850" w:author="Vermette, Stephane" w:date="2022-01-19T05:44:00Z">
            <w:rPr>
              <w:webHidden/>
            </w:rPr>
          </w:rPrChange>
        </w:rPr>
        <w:fldChar w:fldCharType="begin"/>
      </w:r>
      <w:r w:rsidR="00A56FEA" w:rsidRPr="00A52CD9">
        <w:rPr>
          <w:noProof w:val="0"/>
          <w:webHidden/>
          <w:lang w:val="en-US"/>
          <w:rPrChange w:id="851" w:author="Vermette, Stephane" w:date="2022-01-19T05:44:00Z">
            <w:rPr>
              <w:webHidden/>
            </w:rPr>
          </w:rPrChange>
        </w:rPr>
        <w:instrText xml:space="preserve"> PAGEREF _Toc88474853 \h </w:instrText>
      </w:r>
      <w:r w:rsidR="00A56FEA" w:rsidRPr="00A52CD9">
        <w:rPr>
          <w:noProof w:val="0"/>
          <w:webHidden/>
          <w:lang w:val="en-US"/>
          <w:rPrChange w:id="852" w:author="Vermette, Stephane" w:date="2022-01-19T05:44:00Z">
            <w:rPr>
              <w:webHidden/>
            </w:rPr>
          </w:rPrChange>
        </w:rPr>
      </w:r>
      <w:r w:rsidR="00A56FEA" w:rsidRPr="00A52CD9">
        <w:rPr>
          <w:noProof w:val="0"/>
          <w:webHidden/>
          <w:lang w:val="en-US"/>
          <w:rPrChange w:id="853" w:author="Vermette, Stephane" w:date="2022-01-19T05:44:00Z">
            <w:rPr>
              <w:webHidden/>
            </w:rPr>
          </w:rPrChange>
        </w:rPr>
        <w:fldChar w:fldCharType="separate"/>
      </w:r>
      <w:r w:rsidR="00A56FEA" w:rsidRPr="00A52CD9">
        <w:rPr>
          <w:noProof w:val="0"/>
          <w:webHidden/>
          <w:lang w:val="en-US"/>
          <w:rPrChange w:id="854" w:author="Vermette, Stephane" w:date="2022-01-19T05:44:00Z">
            <w:rPr>
              <w:webHidden/>
            </w:rPr>
          </w:rPrChange>
        </w:rPr>
        <w:t>64</w:t>
      </w:r>
      <w:r w:rsidR="00A56FEA" w:rsidRPr="00A52CD9">
        <w:rPr>
          <w:noProof w:val="0"/>
          <w:webHidden/>
          <w:lang w:val="en-US"/>
          <w:rPrChange w:id="855" w:author="Vermette, Stephane" w:date="2022-01-19T05:44:00Z">
            <w:rPr>
              <w:webHidden/>
            </w:rPr>
          </w:rPrChange>
        </w:rPr>
        <w:fldChar w:fldCharType="end"/>
      </w:r>
      <w:r w:rsidRPr="00A52CD9">
        <w:rPr>
          <w:noProof w:val="0"/>
          <w:lang w:val="en-US"/>
          <w:rPrChange w:id="856" w:author="Vermette, Stephane" w:date="2022-01-19T05:44:00Z">
            <w:rPr/>
          </w:rPrChange>
        </w:rPr>
        <w:fldChar w:fldCharType="end"/>
      </w:r>
    </w:p>
    <w:p w14:paraId="4245D8F5" w14:textId="7151C6EF" w:rsidR="00A56FEA" w:rsidRPr="00A52CD9" w:rsidRDefault="00C423ED">
      <w:pPr>
        <w:pStyle w:val="TOC2"/>
        <w:rPr>
          <w:rFonts w:asciiTheme="minorHAnsi" w:hAnsiTheme="minorHAnsi"/>
          <w:noProof w:val="0"/>
          <w:sz w:val="22"/>
          <w:lang w:val="en-US" w:eastAsia="en-US"/>
          <w:rPrChange w:id="857" w:author="Vermette, Stephane" w:date="2022-01-19T05:44:00Z">
            <w:rPr>
              <w:rFonts w:asciiTheme="minorHAnsi" w:hAnsiTheme="minorHAnsi"/>
              <w:sz w:val="22"/>
              <w:lang w:val="en-US" w:eastAsia="en-US"/>
            </w:rPr>
          </w:rPrChange>
        </w:rPr>
      </w:pPr>
      <w:r w:rsidRPr="00A52CD9">
        <w:rPr>
          <w:noProof w:val="0"/>
          <w:lang w:val="en-US"/>
          <w:rPrChange w:id="858" w:author="Vermette, Stephane" w:date="2022-01-19T05:44:00Z">
            <w:rPr/>
          </w:rPrChange>
        </w:rPr>
        <w:fldChar w:fldCharType="begin"/>
      </w:r>
      <w:r w:rsidRPr="00A52CD9">
        <w:rPr>
          <w:noProof w:val="0"/>
          <w:lang w:val="en-US"/>
          <w:rPrChange w:id="859" w:author="Vermette, Stephane" w:date="2022-01-19T05:44:00Z">
            <w:rPr/>
          </w:rPrChange>
        </w:rPr>
        <w:instrText xml:space="preserve"> HYPERLINK \l "_Toc88474854" </w:instrText>
      </w:r>
      <w:r w:rsidRPr="00A52CD9">
        <w:rPr>
          <w:noProof w:val="0"/>
          <w:lang w:val="en-US"/>
          <w:rPrChange w:id="860" w:author="Vermette, Stephane" w:date="2022-01-19T05:44:00Z">
            <w:rPr/>
          </w:rPrChange>
        </w:rPr>
        <w:fldChar w:fldCharType="separate"/>
      </w:r>
      <w:r w:rsidR="00A56FEA" w:rsidRPr="00A52CD9">
        <w:rPr>
          <w:rStyle w:val="Hyperlink"/>
          <w:noProof w:val="0"/>
          <w:lang w:val="en-US"/>
          <w:rPrChange w:id="861" w:author="Vermette, Stephane" w:date="2022-01-19T05:44:00Z">
            <w:rPr>
              <w:rStyle w:val="Hyperlink"/>
            </w:rPr>
          </w:rPrChange>
        </w:rPr>
        <w:t>Exceptions to Service Levels:</w:t>
      </w:r>
      <w:r w:rsidR="00A56FEA" w:rsidRPr="00A52CD9">
        <w:rPr>
          <w:noProof w:val="0"/>
          <w:webHidden/>
          <w:lang w:val="en-US"/>
          <w:rPrChange w:id="862" w:author="Vermette, Stephane" w:date="2022-01-19T05:44:00Z">
            <w:rPr>
              <w:webHidden/>
            </w:rPr>
          </w:rPrChange>
        </w:rPr>
        <w:tab/>
      </w:r>
      <w:r w:rsidR="00A56FEA" w:rsidRPr="00A52CD9">
        <w:rPr>
          <w:noProof w:val="0"/>
          <w:webHidden/>
          <w:lang w:val="en-US"/>
          <w:rPrChange w:id="863" w:author="Vermette, Stephane" w:date="2022-01-19T05:44:00Z">
            <w:rPr>
              <w:webHidden/>
            </w:rPr>
          </w:rPrChange>
        </w:rPr>
        <w:fldChar w:fldCharType="begin"/>
      </w:r>
      <w:r w:rsidR="00A56FEA" w:rsidRPr="00A52CD9">
        <w:rPr>
          <w:noProof w:val="0"/>
          <w:webHidden/>
          <w:lang w:val="en-US"/>
          <w:rPrChange w:id="864" w:author="Vermette, Stephane" w:date="2022-01-19T05:44:00Z">
            <w:rPr>
              <w:webHidden/>
            </w:rPr>
          </w:rPrChange>
        </w:rPr>
        <w:instrText xml:space="preserve"> PAGEREF _Toc88474854 \h </w:instrText>
      </w:r>
      <w:r w:rsidR="00A56FEA" w:rsidRPr="00A52CD9">
        <w:rPr>
          <w:noProof w:val="0"/>
          <w:webHidden/>
          <w:lang w:val="en-US"/>
          <w:rPrChange w:id="865" w:author="Vermette, Stephane" w:date="2022-01-19T05:44:00Z">
            <w:rPr>
              <w:webHidden/>
            </w:rPr>
          </w:rPrChange>
        </w:rPr>
      </w:r>
      <w:r w:rsidR="00A56FEA" w:rsidRPr="00A52CD9">
        <w:rPr>
          <w:noProof w:val="0"/>
          <w:webHidden/>
          <w:lang w:val="en-US"/>
          <w:rPrChange w:id="866" w:author="Vermette, Stephane" w:date="2022-01-19T05:44:00Z">
            <w:rPr>
              <w:webHidden/>
            </w:rPr>
          </w:rPrChange>
        </w:rPr>
        <w:fldChar w:fldCharType="separate"/>
      </w:r>
      <w:r w:rsidR="00A56FEA" w:rsidRPr="00A52CD9">
        <w:rPr>
          <w:noProof w:val="0"/>
          <w:webHidden/>
          <w:lang w:val="en-US"/>
          <w:rPrChange w:id="867" w:author="Vermette, Stephane" w:date="2022-01-19T05:44:00Z">
            <w:rPr>
              <w:webHidden/>
            </w:rPr>
          </w:rPrChange>
        </w:rPr>
        <w:t>65</w:t>
      </w:r>
      <w:r w:rsidR="00A56FEA" w:rsidRPr="00A52CD9">
        <w:rPr>
          <w:noProof w:val="0"/>
          <w:webHidden/>
          <w:lang w:val="en-US"/>
          <w:rPrChange w:id="868" w:author="Vermette, Stephane" w:date="2022-01-19T05:44:00Z">
            <w:rPr>
              <w:webHidden/>
            </w:rPr>
          </w:rPrChange>
        </w:rPr>
        <w:fldChar w:fldCharType="end"/>
      </w:r>
      <w:r w:rsidRPr="00A52CD9">
        <w:rPr>
          <w:noProof w:val="0"/>
          <w:lang w:val="en-US"/>
          <w:rPrChange w:id="869" w:author="Vermette, Stephane" w:date="2022-01-19T05:44:00Z">
            <w:rPr/>
          </w:rPrChange>
        </w:rPr>
        <w:fldChar w:fldCharType="end"/>
      </w:r>
    </w:p>
    <w:p w14:paraId="0CA1045A" w14:textId="2C30143E" w:rsidR="00A56FEA" w:rsidRPr="00A52CD9" w:rsidRDefault="00C423ED">
      <w:pPr>
        <w:pStyle w:val="TOC2"/>
        <w:rPr>
          <w:rFonts w:asciiTheme="minorHAnsi" w:hAnsiTheme="minorHAnsi"/>
          <w:noProof w:val="0"/>
          <w:sz w:val="22"/>
          <w:lang w:val="en-US" w:eastAsia="en-US"/>
          <w:rPrChange w:id="870" w:author="Vermette, Stephane" w:date="2022-01-19T05:44:00Z">
            <w:rPr>
              <w:rFonts w:asciiTheme="minorHAnsi" w:hAnsiTheme="minorHAnsi"/>
              <w:sz w:val="22"/>
              <w:lang w:val="en-US" w:eastAsia="en-US"/>
            </w:rPr>
          </w:rPrChange>
        </w:rPr>
      </w:pPr>
      <w:r w:rsidRPr="00A52CD9">
        <w:rPr>
          <w:noProof w:val="0"/>
          <w:lang w:val="en-US"/>
          <w:rPrChange w:id="871" w:author="Vermette, Stephane" w:date="2022-01-19T05:44:00Z">
            <w:rPr/>
          </w:rPrChange>
        </w:rPr>
        <w:fldChar w:fldCharType="begin"/>
      </w:r>
      <w:r w:rsidRPr="00A52CD9">
        <w:rPr>
          <w:noProof w:val="0"/>
          <w:lang w:val="en-US"/>
          <w:rPrChange w:id="872" w:author="Vermette, Stephane" w:date="2022-01-19T05:44:00Z">
            <w:rPr/>
          </w:rPrChange>
        </w:rPr>
        <w:instrText xml:space="preserve"> HYPERLINK \l "_Toc88474855" </w:instrText>
      </w:r>
      <w:r w:rsidRPr="00A52CD9">
        <w:rPr>
          <w:noProof w:val="0"/>
          <w:lang w:val="en-US"/>
          <w:rPrChange w:id="873" w:author="Vermette, Stephane" w:date="2022-01-19T05:44:00Z">
            <w:rPr/>
          </w:rPrChange>
        </w:rPr>
        <w:fldChar w:fldCharType="separate"/>
      </w:r>
      <w:r w:rsidR="00A56FEA" w:rsidRPr="00A52CD9">
        <w:rPr>
          <w:rStyle w:val="Hyperlink"/>
          <w:noProof w:val="0"/>
          <w:lang w:val="en-US"/>
          <w:rPrChange w:id="874" w:author="Vermette, Stephane" w:date="2022-01-19T05:44:00Z">
            <w:rPr>
              <w:rStyle w:val="Hyperlink"/>
            </w:rPr>
          </w:rPrChange>
        </w:rPr>
        <w:t>Server Availability Alerts</w:t>
      </w:r>
      <w:r w:rsidR="00A56FEA" w:rsidRPr="00A52CD9">
        <w:rPr>
          <w:noProof w:val="0"/>
          <w:webHidden/>
          <w:lang w:val="en-US"/>
          <w:rPrChange w:id="875" w:author="Vermette, Stephane" w:date="2022-01-19T05:44:00Z">
            <w:rPr>
              <w:webHidden/>
            </w:rPr>
          </w:rPrChange>
        </w:rPr>
        <w:tab/>
      </w:r>
      <w:r w:rsidR="00A56FEA" w:rsidRPr="00A52CD9">
        <w:rPr>
          <w:noProof w:val="0"/>
          <w:webHidden/>
          <w:lang w:val="en-US"/>
          <w:rPrChange w:id="876" w:author="Vermette, Stephane" w:date="2022-01-19T05:44:00Z">
            <w:rPr>
              <w:webHidden/>
            </w:rPr>
          </w:rPrChange>
        </w:rPr>
        <w:fldChar w:fldCharType="begin"/>
      </w:r>
      <w:r w:rsidR="00A56FEA" w:rsidRPr="00A52CD9">
        <w:rPr>
          <w:noProof w:val="0"/>
          <w:webHidden/>
          <w:lang w:val="en-US"/>
          <w:rPrChange w:id="877" w:author="Vermette, Stephane" w:date="2022-01-19T05:44:00Z">
            <w:rPr>
              <w:webHidden/>
            </w:rPr>
          </w:rPrChange>
        </w:rPr>
        <w:instrText xml:space="preserve"> PAGEREF _Toc88474855 \h </w:instrText>
      </w:r>
      <w:r w:rsidR="00A56FEA" w:rsidRPr="00A52CD9">
        <w:rPr>
          <w:noProof w:val="0"/>
          <w:webHidden/>
          <w:lang w:val="en-US"/>
          <w:rPrChange w:id="878" w:author="Vermette, Stephane" w:date="2022-01-19T05:44:00Z">
            <w:rPr>
              <w:webHidden/>
            </w:rPr>
          </w:rPrChange>
        </w:rPr>
      </w:r>
      <w:r w:rsidR="00A56FEA" w:rsidRPr="00A52CD9">
        <w:rPr>
          <w:noProof w:val="0"/>
          <w:webHidden/>
          <w:lang w:val="en-US"/>
          <w:rPrChange w:id="879" w:author="Vermette, Stephane" w:date="2022-01-19T05:44:00Z">
            <w:rPr>
              <w:webHidden/>
            </w:rPr>
          </w:rPrChange>
        </w:rPr>
        <w:fldChar w:fldCharType="separate"/>
      </w:r>
      <w:r w:rsidR="00A56FEA" w:rsidRPr="00A52CD9">
        <w:rPr>
          <w:noProof w:val="0"/>
          <w:webHidden/>
          <w:lang w:val="en-US"/>
          <w:rPrChange w:id="880" w:author="Vermette, Stephane" w:date="2022-01-19T05:44:00Z">
            <w:rPr>
              <w:webHidden/>
            </w:rPr>
          </w:rPrChange>
        </w:rPr>
        <w:t>65</w:t>
      </w:r>
      <w:r w:rsidR="00A56FEA" w:rsidRPr="00A52CD9">
        <w:rPr>
          <w:noProof w:val="0"/>
          <w:webHidden/>
          <w:lang w:val="en-US"/>
          <w:rPrChange w:id="881" w:author="Vermette, Stephane" w:date="2022-01-19T05:44:00Z">
            <w:rPr>
              <w:webHidden/>
            </w:rPr>
          </w:rPrChange>
        </w:rPr>
        <w:fldChar w:fldCharType="end"/>
      </w:r>
      <w:r w:rsidRPr="00A52CD9">
        <w:rPr>
          <w:noProof w:val="0"/>
          <w:lang w:val="en-US"/>
          <w:rPrChange w:id="882" w:author="Vermette, Stephane" w:date="2022-01-19T05:44:00Z">
            <w:rPr/>
          </w:rPrChange>
        </w:rPr>
        <w:fldChar w:fldCharType="end"/>
      </w:r>
    </w:p>
    <w:p w14:paraId="18309FE7" w14:textId="66098B6B" w:rsidR="00A56FEA" w:rsidRPr="00A52CD9" w:rsidRDefault="00C423ED">
      <w:pPr>
        <w:pStyle w:val="TOC2"/>
        <w:rPr>
          <w:rFonts w:asciiTheme="minorHAnsi" w:hAnsiTheme="minorHAnsi"/>
          <w:noProof w:val="0"/>
          <w:sz w:val="22"/>
          <w:lang w:val="en-US" w:eastAsia="en-US"/>
          <w:rPrChange w:id="883" w:author="Vermette, Stephane" w:date="2022-01-19T05:44:00Z">
            <w:rPr>
              <w:rFonts w:asciiTheme="minorHAnsi" w:hAnsiTheme="minorHAnsi"/>
              <w:sz w:val="22"/>
              <w:lang w:val="en-US" w:eastAsia="en-US"/>
            </w:rPr>
          </w:rPrChange>
        </w:rPr>
      </w:pPr>
      <w:r w:rsidRPr="00A52CD9">
        <w:rPr>
          <w:noProof w:val="0"/>
          <w:lang w:val="en-US"/>
          <w:rPrChange w:id="884" w:author="Vermette, Stephane" w:date="2022-01-19T05:44:00Z">
            <w:rPr/>
          </w:rPrChange>
        </w:rPr>
        <w:fldChar w:fldCharType="begin"/>
      </w:r>
      <w:r w:rsidRPr="00A52CD9">
        <w:rPr>
          <w:noProof w:val="0"/>
          <w:lang w:val="en-US"/>
          <w:rPrChange w:id="885" w:author="Vermette, Stephane" w:date="2022-01-19T05:44:00Z">
            <w:rPr/>
          </w:rPrChange>
        </w:rPr>
        <w:instrText xml:space="preserve"> HYPERLINK \l "_Toc88474856" </w:instrText>
      </w:r>
      <w:r w:rsidRPr="00A52CD9">
        <w:rPr>
          <w:noProof w:val="0"/>
          <w:lang w:val="en-US"/>
          <w:rPrChange w:id="886" w:author="Vermette, Stephane" w:date="2022-01-19T05:44:00Z">
            <w:rPr/>
          </w:rPrChange>
        </w:rPr>
        <w:fldChar w:fldCharType="separate"/>
      </w:r>
      <w:r w:rsidR="00A56FEA" w:rsidRPr="00A52CD9">
        <w:rPr>
          <w:rStyle w:val="Hyperlink"/>
          <w:noProof w:val="0"/>
          <w:lang w:val="en-US"/>
          <w:rPrChange w:id="887" w:author="Vermette, Stephane" w:date="2022-01-19T05:44:00Z">
            <w:rPr>
              <w:rStyle w:val="Hyperlink"/>
            </w:rPr>
          </w:rPrChange>
        </w:rPr>
        <w:t>Change Management</w:t>
      </w:r>
      <w:r w:rsidR="00A56FEA" w:rsidRPr="00A52CD9">
        <w:rPr>
          <w:noProof w:val="0"/>
          <w:webHidden/>
          <w:lang w:val="en-US"/>
          <w:rPrChange w:id="888" w:author="Vermette, Stephane" w:date="2022-01-19T05:44:00Z">
            <w:rPr>
              <w:webHidden/>
            </w:rPr>
          </w:rPrChange>
        </w:rPr>
        <w:tab/>
      </w:r>
      <w:r w:rsidR="00A56FEA" w:rsidRPr="00A52CD9">
        <w:rPr>
          <w:noProof w:val="0"/>
          <w:webHidden/>
          <w:lang w:val="en-US"/>
          <w:rPrChange w:id="889" w:author="Vermette, Stephane" w:date="2022-01-19T05:44:00Z">
            <w:rPr>
              <w:webHidden/>
            </w:rPr>
          </w:rPrChange>
        </w:rPr>
        <w:fldChar w:fldCharType="begin"/>
      </w:r>
      <w:r w:rsidR="00A56FEA" w:rsidRPr="00A52CD9">
        <w:rPr>
          <w:noProof w:val="0"/>
          <w:webHidden/>
          <w:lang w:val="en-US"/>
          <w:rPrChange w:id="890" w:author="Vermette, Stephane" w:date="2022-01-19T05:44:00Z">
            <w:rPr>
              <w:webHidden/>
            </w:rPr>
          </w:rPrChange>
        </w:rPr>
        <w:instrText xml:space="preserve"> PAGEREF _Toc88474856 \h </w:instrText>
      </w:r>
      <w:r w:rsidR="00A56FEA" w:rsidRPr="00A52CD9">
        <w:rPr>
          <w:noProof w:val="0"/>
          <w:webHidden/>
          <w:lang w:val="en-US"/>
          <w:rPrChange w:id="891" w:author="Vermette, Stephane" w:date="2022-01-19T05:44:00Z">
            <w:rPr>
              <w:webHidden/>
            </w:rPr>
          </w:rPrChange>
        </w:rPr>
      </w:r>
      <w:r w:rsidR="00A56FEA" w:rsidRPr="00A52CD9">
        <w:rPr>
          <w:noProof w:val="0"/>
          <w:webHidden/>
          <w:lang w:val="en-US"/>
          <w:rPrChange w:id="892" w:author="Vermette, Stephane" w:date="2022-01-19T05:44:00Z">
            <w:rPr>
              <w:webHidden/>
            </w:rPr>
          </w:rPrChange>
        </w:rPr>
        <w:fldChar w:fldCharType="separate"/>
      </w:r>
      <w:r w:rsidR="00A56FEA" w:rsidRPr="00A52CD9">
        <w:rPr>
          <w:noProof w:val="0"/>
          <w:webHidden/>
          <w:lang w:val="en-US"/>
          <w:rPrChange w:id="893" w:author="Vermette, Stephane" w:date="2022-01-19T05:44:00Z">
            <w:rPr>
              <w:webHidden/>
            </w:rPr>
          </w:rPrChange>
        </w:rPr>
        <w:t>65</w:t>
      </w:r>
      <w:r w:rsidR="00A56FEA" w:rsidRPr="00A52CD9">
        <w:rPr>
          <w:noProof w:val="0"/>
          <w:webHidden/>
          <w:lang w:val="en-US"/>
          <w:rPrChange w:id="894" w:author="Vermette, Stephane" w:date="2022-01-19T05:44:00Z">
            <w:rPr>
              <w:webHidden/>
            </w:rPr>
          </w:rPrChange>
        </w:rPr>
        <w:fldChar w:fldCharType="end"/>
      </w:r>
      <w:r w:rsidRPr="00A52CD9">
        <w:rPr>
          <w:noProof w:val="0"/>
          <w:lang w:val="en-US"/>
          <w:rPrChange w:id="895" w:author="Vermette, Stephane" w:date="2022-01-19T05:44:00Z">
            <w:rPr/>
          </w:rPrChange>
        </w:rPr>
        <w:fldChar w:fldCharType="end"/>
      </w:r>
    </w:p>
    <w:p w14:paraId="1C732508" w14:textId="5B93875D" w:rsidR="00A56FEA" w:rsidRPr="00A52CD9" w:rsidRDefault="00C423ED">
      <w:pPr>
        <w:pStyle w:val="TOC2"/>
        <w:rPr>
          <w:rFonts w:asciiTheme="minorHAnsi" w:hAnsiTheme="minorHAnsi"/>
          <w:noProof w:val="0"/>
          <w:sz w:val="22"/>
          <w:lang w:val="en-US" w:eastAsia="en-US"/>
          <w:rPrChange w:id="896" w:author="Vermette, Stephane" w:date="2022-01-19T05:44:00Z">
            <w:rPr>
              <w:rFonts w:asciiTheme="minorHAnsi" w:hAnsiTheme="minorHAnsi"/>
              <w:sz w:val="22"/>
              <w:lang w:val="en-US" w:eastAsia="en-US"/>
            </w:rPr>
          </w:rPrChange>
        </w:rPr>
      </w:pPr>
      <w:r w:rsidRPr="00A52CD9">
        <w:rPr>
          <w:noProof w:val="0"/>
          <w:lang w:val="en-US"/>
          <w:rPrChange w:id="897" w:author="Vermette, Stephane" w:date="2022-01-19T05:44:00Z">
            <w:rPr/>
          </w:rPrChange>
        </w:rPr>
        <w:fldChar w:fldCharType="begin"/>
      </w:r>
      <w:r w:rsidRPr="00A52CD9">
        <w:rPr>
          <w:noProof w:val="0"/>
          <w:lang w:val="en-US"/>
          <w:rPrChange w:id="898" w:author="Vermette, Stephane" w:date="2022-01-19T05:44:00Z">
            <w:rPr/>
          </w:rPrChange>
        </w:rPr>
        <w:instrText xml:space="preserve"> HYPERLINK \l "_Toc88474857" </w:instrText>
      </w:r>
      <w:r w:rsidRPr="00A52CD9">
        <w:rPr>
          <w:noProof w:val="0"/>
          <w:lang w:val="en-US"/>
          <w:rPrChange w:id="899" w:author="Vermette, Stephane" w:date="2022-01-19T05:44:00Z">
            <w:rPr/>
          </w:rPrChange>
        </w:rPr>
        <w:fldChar w:fldCharType="separate"/>
      </w:r>
      <w:r w:rsidR="00A56FEA" w:rsidRPr="00A52CD9">
        <w:rPr>
          <w:rStyle w:val="Hyperlink"/>
          <w:noProof w:val="0"/>
          <w:lang w:val="en-US"/>
          <w:rPrChange w:id="900" w:author="Vermette, Stephane" w:date="2022-01-19T05:44:00Z">
            <w:rPr>
              <w:rStyle w:val="Hyperlink"/>
            </w:rPr>
          </w:rPrChange>
        </w:rPr>
        <w:t>Hours of Operation</w:t>
      </w:r>
      <w:r w:rsidR="00A56FEA" w:rsidRPr="00A52CD9">
        <w:rPr>
          <w:noProof w:val="0"/>
          <w:webHidden/>
          <w:lang w:val="en-US"/>
          <w:rPrChange w:id="901" w:author="Vermette, Stephane" w:date="2022-01-19T05:44:00Z">
            <w:rPr>
              <w:webHidden/>
            </w:rPr>
          </w:rPrChange>
        </w:rPr>
        <w:tab/>
      </w:r>
      <w:r w:rsidR="00A56FEA" w:rsidRPr="00A52CD9">
        <w:rPr>
          <w:noProof w:val="0"/>
          <w:webHidden/>
          <w:lang w:val="en-US"/>
          <w:rPrChange w:id="902" w:author="Vermette, Stephane" w:date="2022-01-19T05:44:00Z">
            <w:rPr>
              <w:webHidden/>
            </w:rPr>
          </w:rPrChange>
        </w:rPr>
        <w:fldChar w:fldCharType="begin"/>
      </w:r>
      <w:r w:rsidR="00A56FEA" w:rsidRPr="00A52CD9">
        <w:rPr>
          <w:noProof w:val="0"/>
          <w:webHidden/>
          <w:lang w:val="en-US"/>
          <w:rPrChange w:id="903" w:author="Vermette, Stephane" w:date="2022-01-19T05:44:00Z">
            <w:rPr>
              <w:webHidden/>
            </w:rPr>
          </w:rPrChange>
        </w:rPr>
        <w:instrText xml:space="preserve"> PAGEREF _Toc88474857 \h </w:instrText>
      </w:r>
      <w:r w:rsidR="00A56FEA" w:rsidRPr="00A52CD9">
        <w:rPr>
          <w:noProof w:val="0"/>
          <w:webHidden/>
          <w:lang w:val="en-US"/>
          <w:rPrChange w:id="904" w:author="Vermette, Stephane" w:date="2022-01-19T05:44:00Z">
            <w:rPr>
              <w:webHidden/>
            </w:rPr>
          </w:rPrChange>
        </w:rPr>
      </w:r>
      <w:r w:rsidR="00A56FEA" w:rsidRPr="00A52CD9">
        <w:rPr>
          <w:noProof w:val="0"/>
          <w:webHidden/>
          <w:lang w:val="en-US"/>
          <w:rPrChange w:id="905" w:author="Vermette, Stephane" w:date="2022-01-19T05:44:00Z">
            <w:rPr>
              <w:webHidden/>
            </w:rPr>
          </w:rPrChange>
        </w:rPr>
        <w:fldChar w:fldCharType="separate"/>
      </w:r>
      <w:r w:rsidR="00A56FEA" w:rsidRPr="00A52CD9">
        <w:rPr>
          <w:noProof w:val="0"/>
          <w:webHidden/>
          <w:lang w:val="en-US"/>
          <w:rPrChange w:id="906" w:author="Vermette, Stephane" w:date="2022-01-19T05:44:00Z">
            <w:rPr>
              <w:webHidden/>
            </w:rPr>
          </w:rPrChange>
        </w:rPr>
        <w:t>66</w:t>
      </w:r>
      <w:r w:rsidR="00A56FEA" w:rsidRPr="00A52CD9">
        <w:rPr>
          <w:noProof w:val="0"/>
          <w:webHidden/>
          <w:lang w:val="en-US"/>
          <w:rPrChange w:id="907" w:author="Vermette, Stephane" w:date="2022-01-19T05:44:00Z">
            <w:rPr>
              <w:webHidden/>
            </w:rPr>
          </w:rPrChange>
        </w:rPr>
        <w:fldChar w:fldCharType="end"/>
      </w:r>
      <w:r w:rsidRPr="00A52CD9">
        <w:rPr>
          <w:noProof w:val="0"/>
          <w:lang w:val="en-US"/>
          <w:rPrChange w:id="908" w:author="Vermette, Stephane" w:date="2022-01-19T05:44:00Z">
            <w:rPr/>
          </w:rPrChange>
        </w:rPr>
        <w:fldChar w:fldCharType="end"/>
      </w:r>
    </w:p>
    <w:p w14:paraId="08605BA8" w14:textId="2C171DB6" w:rsidR="00A56FEA" w:rsidRPr="00A52CD9" w:rsidRDefault="00C423ED">
      <w:pPr>
        <w:pStyle w:val="TOC2"/>
        <w:rPr>
          <w:rFonts w:asciiTheme="minorHAnsi" w:hAnsiTheme="minorHAnsi"/>
          <w:noProof w:val="0"/>
          <w:sz w:val="22"/>
          <w:lang w:val="en-US" w:eastAsia="en-US"/>
          <w:rPrChange w:id="909" w:author="Vermette, Stephane" w:date="2022-01-19T05:44:00Z">
            <w:rPr>
              <w:rFonts w:asciiTheme="minorHAnsi" w:hAnsiTheme="minorHAnsi"/>
              <w:sz w:val="22"/>
              <w:lang w:val="en-US" w:eastAsia="en-US"/>
            </w:rPr>
          </w:rPrChange>
        </w:rPr>
      </w:pPr>
      <w:r w:rsidRPr="00A52CD9">
        <w:rPr>
          <w:noProof w:val="0"/>
          <w:lang w:val="en-US"/>
          <w:rPrChange w:id="910" w:author="Vermette, Stephane" w:date="2022-01-19T05:44:00Z">
            <w:rPr/>
          </w:rPrChange>
        </w:rPr>
        <w:fldChar w:fldCharType="begin"/>
      </w:r>
      <w:r w:rsidRPr="00A52CD9">
        <w:rPr>
          <w:noProof w:val="0"/>
          <w:lang w:val="en-US"/>
          <w:rPrChange w:id="911" w:author="Vermette, Stephane" w:date="2022-01-19T05:44:00Z">
            <w:rPr/>
          </w:rPrChange>
        </w:rPr>
        <w:instrText xml:space="preserve"> HYPERLINK \l "_Toc88474858" </w:instrText>
      </w:r>
      <w:r w:rsidRPr="00A52CD9">
        <w:rPr>
          <w:noProof w:val="0"/>
          <w:lang w:val="en-US"/>
          <w:rPrChange w:id="912" w:author="Vermette, Stephane" w:date="2022-01-19T05:44:00Z">
            <w:rPr/>
          </w:rPrChange>
        </w:rPr>
        <w:fldChar w:fldCharType="separate"/>
      </w:r>
      <w:r w:rsidR="00A56FEA" w:rsidRPr="00A52CD9">
        <w:rPr>
          <w:rStyle w:val="Hyperlink"/>
          <w:noProof w:val="0"/>
          <w:lang w:val="en-US"/>
          <w:rPrChange w:id="913" w:author="Vermette, Stephane" w:date="2022-01-19T05:44:00Z">
            <w:rPr>
              <w:rStyle w:val="Hyperlink"/>
            </w:rPr>
          </w:rPrChange>
        </w:rPr>
        <w:t>Reporting</w:t>
      </w:r>
      <w:r w:rsidR="00A56FEA" w:rsidRPr="00A52CD9">
        <w:rPr>
          <w:noProof w:val="0"/>
          <w:webHidden/>
          <w:lang w:val="en-US"/>
          <w:rPrChange w:id="914" w:author="Vermette, Stephane" w:date="2022-01-19T05:44:00Z">
            <w:rPr>
              <w:webHidden/>
            </w:rPr>
          </w:rPrChange>
        </w:rPr>
        <w:tab/>
      </w:r>
      <w:r w:rsidR="00A56FEA" w:rsidRPr="00A52CD9">
        <w:rPr>
          <w:noProof w:val="0"/>
          <w:webHidden/>
          <w:lang w:val="en-US"/>
          <w:rPrChange w:id="915" w:author="Vermette, Stephane" w:date="2022-01-19T05:44:00Z">
            <w:rPr>
              <w:webHidden/>
            </w:rPr>
          </w:rPrChange>
        </w:rPr>
        <w:fldChar w:fldCharType="begin"/>
      </w:r>
      <w:r w:rsidR="00A56FEA" w:rsidRPr="00A52CD9">
        <w:rPr>
          <w:noProof w:val="0"/>
          <w:webHidden/>
          <w:lang w:val="en-US"/>
          <w:rPrChange w:id="916" w:author="Vermette, Stephane" w:date="2022-01-19T05:44:00Z">
            <w:rPr>
              <w:webHidden/>
            </w:rPr>
          </w:rPrChange>
        </w:rPr>
        <w:instrText xml:space="preserve"> PAGEREF _Toc88474858 \h </w:instrText>
      </w:r>
      <w:r w:rsidR="00A56FEA" w:rsidRPr="00A52CD9">
        <w:rPr>
          <w:noProof w:val="0"/>
          <w:webHidden/>
          <w:lang w:val="en-US"/>
          <w:rPrChange w:id="917" w:author="Vermette, Stephane" w:date="2022-01-19T05:44:00Z">
            <w:rPr>
              <w:webHidden/>
            </w:rPr>
          </w:rPrChange>
        </w:rPr>
      </w:r>
      <w:r w:rsidR="00A56FEA" w:rsidRPr="00A52CD9">
        <w:rPr>
          <w:noProof w:val="0"/>
          <w:webHidden/>
          <w:lang w:val="en-US"/>
          <w:rPrChange w:id="918" w:author="Vermette, Stephane" w:date="2022-01-19T05:44:00Z">
            <w:rPr>
              <w:webHidden/>
            </w:rPr>
          </w:rPrChange>
        </w:rPr>
        <w:fldChar w:fldCharType="separate"/>
      </w:r>
      <w:r w:rsidR="00A56FEA" w:rsidRPr="00A52CD9">
        <w:rPr>
          <w:noProof w:val="0"/>
          <w:webHidden/>
          <w:lang w:val="en-US"/>
          <w:rPrChange w:id="919" w:author="Vermette, Stephane" w:date="2022-01-19T05:44:00Z">
            <w:rPr>
              <w:webHidden/>
            </w:rPr>
          </w:rPrChange>
        </w:rPr>
        <w:t>66</w:t>
      </w:r>
      <w:r w:rsidR="00A56FEA" w:rsidRPr="00A52CD9">
        <w:rPr>
          <w:noProof w:val="0"/>
          <w:webHidden/>
          <w:lang w:val="en-US"/>
          <w:rPrChange w:id="920" w:author="Vermette, Stephane" w:date="2022-01-19T05:44:00Z">
            <w:rPr>
              <w:webHidden/>
            </w:rPr>
          </w:rPrChange>
        </w:rPr>
        <w:fldChar w:fldCharType="end"/>
      </w:r>
      <w:r w:rsidRPr="00A52CD9">
        <w:rPr>
          <w:noProof w:val="0"/>
          <w:lang w:val="en-US"/>
          <w:rPrChange w:id="921" w:author="Vermette, Stephane" w:date="2022-01-19T05:44:00Z">
            <w:rPr/>
          </w:rPrChange>
        </w:rPr>
        <w:fldChar w:fldCharType="end"/>
      </w:r>
    </w:p>
    <w:p w14:paraId="73A8F4E6" w14:textId="0854E4ED" w:rsidR="00A56FEA" w:rsidRPr="00A52CD9" w:rsidRDefault="00C423ED">
      <w:pPr>
        <w:pStyle w:val="TOC1"/>
        <w:rPr>
          <w:rFonts w:asciiTheme="minorHAnsi" w:eastAsiaTheme="minorEastAsia" w:hAnsiTheme="minorHAnsi" w:cstheme="minorBidi"/>
          <w:sz w:val="22"/>
          <w:szCs w:val="22"/>
          <w:rPrChange w:id="922"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"_Toc88474859" </w:instrText>
      </w:r>
      <w:r w:rsidRPr="00A52CD9">
        <w:fldChar w:fldCharType="separate"/>
      </w:r>
      <w:r w:rsidR="00A56FEA" w:rsidRPr="00A52CD9">
        <w:rPr>
          <w:rStyle w:val="Hyperlink"/>
          <w:rPrChange w:id="923" w:author="Vermette, Stephane" w:date="2022-01-19T05:44:00Z">
            <w:rPr>
              <w:rStyle w:val="Hyperlink"/>
              <w:noProof/>
            </w:rPr>
          </w:rPrChange>
        </w:rPr>
        <w:t>11</w:t>
      </w:r>
      <w:r w:rsidR="00A56FEA" w:rsidRPr="00A52CD9">
        <w:rPr>
          <w:rFonts w:asciiTheme="minorHAnsi" w:eastAsiaTheme="minorEastAsia" w:hAnsiTheme="minorHAnsi" w:cstheme="minorBidi"/>
          <w:sz w:val="22"/>
          <w:szCs w:val="22"/>
          <w:rPrChange w:id="924"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925" w:author="Vermette, Stephane" w:date="2022-01-19T05:44:00Z">
            <w:rPr>
              <w:rStyle w:val="Hyperlink"/>
              <w:noProof/>
            </w:rPr>
          </w:rPrChange>
        </w:rPr>
        <w:t>Develop Solution Cost</w:t>
      </w:r>
      <w:r w:rsidR="00A56FEA" w:rsidRPr="00A52CD9">
        <w:rPr>
          <w:webHidden/>
          <w:rPrChange w:id="926" w:author="Vermette, Stephane" w:date="2022-01-19T05:44:00Z">
            <w:rPr>
              <w:noProof/>
              <w:webHidden/>
            </w:rPr>
          </w:rPrChange>
        </w:rPr>
        <w:tab/>
      </w:r>
      <w:r w:rsidR="00A56FEA" w:rsidRPr="00A52CD9">
        <w:rPr>
          <w:webHidden/>
          <w:rPrChange w:id="927" w:author="Vermette, Stephane" w:date="2022-01-19T05:44:00Z">
            <w:rPr>
              <w:noProof/>
              <w:webHidden/>
            </w:rPr>
          </w:rPrChange>
        </w:rPr>
        <w:fldChar w:fldCharType="begin"/>
      </w:r>
      <w:r w:rsidR="00A56FEA" w:rsidRPr="00A52CD9">
        <w:rPr>
          <w:webHidden/>
          <w:rPrChange w:id="928" w:author="Vermette, Stephane" w:date="2022-01-19T05:44:00Z">
            <w:rPr>
              <w:noProof/>
              <w:webHidden/>
            </w:rPr>
          </w:rPrChange>
        </w:rPr>
        <w:instrText xml:space="preserve"> PAGEREF _Toc88474859 \h </w:instrText>
      </w:r>
      <w:r w:rsidR="00A56FEA" w:rsidRPr="00A52CD9">
        <w:rPr>
          <w:webHidden/>
          <w:rPrChange w:id="929" w:author="Vermette, Stephane" w:date="2022-01-19T05:44:00Z">
            <w:rPr>
              <w:noProof/>
              <w:webHidden/>
            </w:rPr>
          </w:rPrChange>
        </w:rPr>
      </w:r>
      <w:r w:rsidR="00A56FEA" w:rsidRPr="00A52CD9">
        <w:rPr>
          <w:webHidden/>
          <w:rPrChange w:id="930" w:author="Vermette, Stephane" w:date="2022-01-19T05:44:00Z">
            <w:rPr>
              <w:noProof/>
              <w:webHidden/>
            </w:rPr>
          </w:rPrChange>
        </w:rPr>
        <w:fldChar w:fldCharType="separate"/>
      </w:r>
      <w:r w:rsidR="00A56FEA" w:rsidRPr="00A52CD9">
        <w:rPr>
          <w:webHidden/>
          <w:rPrChange w:id="931" w:author="Vermette, Stephane" w:date="2022-01-19T05:44:00Z">
            <w:rPr>
              <w:noProof/>
              <w:webHidden/>
            </w:rPr>
          </w:rPrChange>
        </w:rPr>
        <w:t>67</w:t>
      </w:r>
      <w:r w:rsidR="00A56FEA" w:rsidRPr="00A52CD9">
        <w:rPr>
          <w:webHidden/>
          <w:rPrChange w:id="932" w:author="Vermette, Stephane" w:date="2022-01-19T05:44:00Z">
            <w:rPr>
              <w:noProof/>
              <w:webHidden/>
            </w:rPr>
          </w:rPrChange>
        </w:rPr>
        <w:fldChar w:fldCharType="end"/>
      </w:r>
      <w:r w:rsidRPr="00A52CD9">
        <w:rPr>
          <w:rPrChange w:id="933" w:author="Vermette, Stephane" w:date="2022-01-19T05:44:00Z">
            <w:rPr>
              <w:noProof/>
            </w:rPr>
          </w:rPrChange>
        </w:rPr>
        <w:fldChar w:fldCharType="end"/>
      </w:r>
    </w:p>
    <w:p w14:paraId="33C81697" w14:textId="1E21754A" w:rsidR="00A56FEA" w:rsidRPr="00A52CD9" w:rsidRDefault="00C423ED">
      <w:pPr>
        <w:pStyle w:val="TOC2"/>
        <w:rPr>
          <w:rFonts w:asciiTheme="minorHAnsi" w:hAnsiTheme="minorHAnsi"/>
          <w:noProof w:val="0"/>
          <w:sz w:val="22"/>
          <w:lang w:val="en-US" w:eastAsia="en-US"/>
          <w:rPrChange w:id="934" w:author="Vermette, Stephane" w:date="2022-01-19T05:44:00Z">
            <w:rPr>
              <w:rFonts w:asciiTheme="minorHAnsi" w:hAnsiTheme="minorHAnsi"/>
              <w:sz w:val="22"/>
              <w:lang w:val="en-US" w:eastAsia="en-US"/>
            </w:rPr>
          </w:rPrChange>
        </w:rPr>
      </w:pPr>
      <w:r w:rsidRPr="00A52CD9">
        <w:rPr>
          <w:noProof w:val="0"/>
          <w:lang w:val="en-US"/>
          <w:rPrChange w:id="935" w:author="Vermette, Stephane" w:date="2022-01-19T05:44:00Z">
            <w:rPr/>
          </w:rPrChange>
        </w:rPr>
        <w:fldChar w:fldCharType="begin"/>
      </w:r>
      <w:r w:rsidRPr="00A52CD9">
        <w:rPr>
          <w:noProof w:val="0"/>
          <w:lang w:val="en-US"/>
          <w:rPrChange w:id="936" w:author="Vermette, Stephane" w:date="2022-01-19T05:44:00Z">
            <w:rPr/>
          </w:rPrChange>
        </w:rPr>
        <w:instrText xml:space="preserve"> HYPERLINK \l "_Toc88474860" </w:instrText>
      </w:r>
      <w:r w:rsidRPr="00A52CD9">
        <w:rPr>
          <w:noProof w:val="0"/>
          <w:lang w:val="en-US"/>
          <w:rPrChange w:id="937" w:author="Vermette, Stephane" w:date="2022-01-19T05:44:00Z">
            <w:rPr/>
          </w:rPrChange>
        </w:rPr>
        <w:fldChar w:fldCharType="separate"/>
      </w:r>
      <w:r w:rsidR="00A56FEA" w:rsidRPr="00A52CD9">
        <w:rPr>
          <w:rStyle w:val="Hyperlink"/>
          <w:noProof w:val="0"/>
          <w:lang w:val="en-US"/>
          <w:rPrChange w:id="938" w:author="Vermette, Stephane" w:date="2022-01-19T05:44:00Z">
            <w:rPr>
              <w:rStyle w:val="Hyperlink"/>
            </w:rPr>
          </w:rPrChange>
        </w:rPr>
        <w:t>Costing Solution</w:t>
      </w:r>
      <w:r w:rsidR="00A56FEA" w:rsidRPr="00A52CD9">
        <w:rPr>
          <w:noProof w:val="0"/>
          <w:webHidden/>
          <w:lang w:val="en-US"/>
          <w:rPrChange w:id="939" w:author="Vermette, Stephane" w:date="2022-01-19T05:44:00Z">
            <w:rPr>
              <w:webHidden/>
            </w:rPr>
          </w:rPrChange>
        </w:rPr>
        <w:tab/>
      </w:r>
      <w:r w:rsidR="00A56FEA" w:rsidRPr="00A52CD9">
        <w:rPr>
          <w:noProof w:val="0"/>
          <w:webHidden/>
          <w:lang w:val="en-US"/>
          <w:rPrChange w:id="940" w:author="Vermette, Stephane" w:date="2022-01-19T05:44:00Z">
            <w:rPr>
              <w:webHidden/>
            </w:rPr>
          </w:rPrChange>
        </w:rPr>
        <w:fldChar w:fldCharType="begin"/>
      </w:r>
      <w:r w:rsidR="00A56FEA" w:rsidRPr="00A52CD9">
        <w:rPr>
          <w:noProof w:val="0"/>
          <w:webHidden/>
          <w:lang w:val="en-US"/>
          <w:rPrChange w:id="941" w:author="Vermette, Stephane" w:date="2022-01-19T05:44:00Z">
            <w:rPr>
              <w:webHidden/>
            </w:rPr>
          </w:rPrChange>
        </w:rPr>
        <w:instrText xml:space="preserve"> PAGEREF _Toc88474860 \h </w:instrText>
      </w:r>
      <w:r w:rsidR="00A56FEA" w:rsidRPr="00A52CD9">
        <w:rPr>
          <w:noProof w:val="0"/>
          <w:webHidden/>
          <w:lang w:val="en-US"/>
          <w:rPrChange w:id="942" w:author="Vermette, Stephane" w:date="2022-01-19T05:44:00Z">
            <w:rPr>
              <w:webHidden/>
            </w:rPr>
          </w:rPrChange>
        </w:rPr>
      </w:r>
      <w:r w:rsidR="00A56FEA" w:rsidRPr="00A52CD9">
        <w:rPr>
          <w:noProof w:val="0"/>
          <w:webHidden/>
          <w:lang w:val="en-US"/>
          <w:rPrChange w:id="943" w:author="Vermette, Stephane" w:date="2022-01-19T05:44:00Z">
            <w:rPr>
              <w:webHidden/>
            </w:rPr>
          </w:rPrChange>
        </w:rPr>
        <w:fldChar w:fldCharType="separate"/>
      </w:r>
      <w:r w:rsidR="00A56FEA" w:rsidRPr="00A52CD9">
        <w:rPr>
          <w:noProof w:val="0"/>
          <w:webHidden/>
          <w:lang w:val="en-US"/>
          <w:rPrChange w:id="944" w:author="Vermette, Stephane" w:date="2022-01-19T05:44:00Z">
            <w:rPr>
              <w:webHidden/>
            </w:rPr>
          </w:rPrChange>
        </w:rPr>
        <w:t>67</w:t>
      </w:r>
      <w:r w:rsidR="00A56FEA" w:rsidRPr="00A52CD9">
        <w:rPr>
          <w:noProof w:val="0"/>
          <w:webHidden/>
          <w:lang w:val="en-US"/>
          <w:rPrChange w:id="945" w:author="Vermette, Stephane" w:date="2022-01-19T05:44:00Z">
            <w:rPr>
              <w:webHidden/>
            </w:rPr>
          </w:rPrChange>
        </w:rPr>
        <w:fldChar w:fldCharType="end"/>
      </w:r>
      <w:r w:rsidRPr="00A52CD9">
        <w:rPr>
          <w:noProof w:val="0"/>
          <w:lang w:val="en-US"/>
          <w:rPrChange w:id="946" w:author="Vermette, Stephane" w:date="2022-01-19T05:44:00Z">
            <w:rPr/>
          </w:rPrChange>
        </w:rPr>
        <w:fldChar w:fldCharType="end"/>
      </w:r>
    </w:p>
    <w:p w14:paraId="1E175C39" w14:textId="0098F2B8" w:rsidR="00A56FEA" w:rsidRPr="00A52CD9" w:rsidRDefault="00C423ED">
      <w:pPr>
        <w:pStyle w:val="TOC2"/>
        <w:rPr>
          <w:rFonts w:asciiTheme="minorHAnsi" w:hAnsiTheme="minorHAnsi"/>
          <w:noProof w:val="0"/>
          <w:sz w:val="22"/>
          <w:lang w:val="en-US" w:eastAsia="en-US"/>
          <w:rPrChange w:id="947" w:author="Vermette, Stephane" w:date="2022-01-19T05:44:00Z">
            <w:rPr>
              <w:rFonts w:asciiTheme="minorHAnsi" w:hAnsiTheme="minorHAnsi"/>
              <w:sz w:val="22"/>
              <w:lang w:val="en-US" w:eastAsia="en-US"/>
            </w:rPr>
          </w:rPrChange>
        </w:rPr>
      </w:pPr>
      <w:r w:rsidRPr="00A52CD9">
        <w:rPr>
          <w:noProof w:val="0"/>
          <w:lang w:val="en-US"/>
          <w:rPrChange w:id="948" w:author="Vermette, Stephane" w:date="2022-01-19T05:44:00Z">
            <w:rPr/>
          </w:rPrChange>
        </w:rPr>
        <w:fldChar w:fldCharType="begin"/>
      </w:r>
      <w:r w:rsidRPr="00A52CD9">
        <w:rPr>
          <w:noProof w:val="0"/>
          <w:lang w:val="en-US"/>
          <w:rPrChange w:id="949" w:author="Vermette, Stephane" w:date="2022-01-19T05:44:00Z">
            <w:rPr/>
          </w:rPrChange>
        </w:rPr>
        <w:instrText xml:space="preserve"> HYPERLINK \l "_Toc88474861" </w:instrText>
      </w:r>
      <w:r w:rsidRPr="00A52CD9">
        <w:rPr>
          <w:noProof w:val="0"/>
          <w:lang w:val="en-US"/>
          <w:rPrChange w:id="950" w:author="Vermette, Stephane" w:date="2022-01-19T05:44:00Z">
            <w:rPr/>
          </w:rPrChange>
        </w:rPr>
        <w:fldChar w:fldCharType="separate"/>
      </w:r>
      <w:r w:rsidR="00A56FEA" w:rsidRPr="00A52CD9">
        <w:rPr>
          <w:rStyle w:val="Hyperlink"/>
          <w:noProof w:val="0"/>
          <w:lang w:val="en-US"/>
          <w:rPrChange w:id="951" w:author="Vermette, Stephane" w:date="2022-01-19T05:44:00Z">
            <w:rPr>
              <w:rStyle w:val="Hyperlink"/>
            </w:rPr>
          </w:rPrChange>
        </w:rPr>
        <w:t>Costing Tools</w:t>
      </w:r>
      <w:r w:rsidR="00A56FEA" w:rsidRPr="00A52CD9">
        <w:rPr>
          <w:noProof w:val="0"/>
          <w:webHidden/>
          <w:lang w:val="en-US"/>
          <w:rPrChange w:id="952" w:author="Vermette, Stephane" w:date="2022-01-19T05:44:00Z">
            <w:rPr>
              <w:webHidden/>
            </w:rPr>
          </w:rPrChange>
        </w:rPr>
        <w:tab/>
      </w:r>
      <w:r w:rsidR="00A56FEA" w:rsidRPr="00A52CD9">
        <w:rPr>
          <w:noProof w:val="0"/>
          <w:webHidden/>
          <w:lang w:val="en-US"/>
          <w:rPrChange w:id="953" w:author="Vermette, Stephane" w:date="2022-01-19T05:44:00Z">
            <w:rPr>
              <w:webHidden/>
            </w:rPr>
          </w:rPrChange>
        </w:rPr>
        <w:fldChar w:fldCharType="begin"/>
      </w:r>
      <w:r w:rsidR="00A56FEA" w:rsidRPr="00A52CD9">
        <w:rPr>
          <w:noProof w:val="0"/>
          <w:webHidden/>
          <w:lang w:val="en-US"/>
          <w:rPrChange w:id="954" w:author="Vermette, Stephane" w:date="2022-01-19T05:44:00Z">
            <w:rPr>
              <w:webHidden/>
            </w:rPr>
          </w:rPrChange>
        </w:rPr>
        <w:instrText xml:space="preserve"> PAGEREF _Toc88474861 \h </w:instrText>
      </w:r>
      <w:r w:rsidR="00A56FEA" w:rsidRPr="00A52CD9">
        <w:rPr>
          <w:noProof w:val="0"/>
          <w:webHidden/>
          <w:lang w:val="en-US"/>
          <w:rPrChange w:id="955" w:author="Vermette, Stephane" w:date="2022-01-19T05:44:00Z">
            <w:rPr>
              <w:webHidden/>
            </w:rPr>
          </w:rPrChange>
        </w:rPr>
      </w:r>
      <w:r w:rsidR="00A56FEA" w:rsidRPr="00A52CD9">
        <w:rPr>
          <w:noProof w:val="0"/>
          <w:webHidden/>
          <w:lang w:val="en-US"/>
          <w:rPrChange w:id="956" w:author="Vermette, Stephane" w:date="2022-01-19T05:44:00Z">
            <w:rPr>
              <w:webHidden/>
            </w:rPr>
          </w:rPrChange>
        </w:rPr>
        <w:fldChar w:fldCharType="separate"/>
      </w:r>
      <w:r w:rsidR="00A56FEA" w:rsidRPr="00A52CD9">
        <w:rPr>
          <w:noProof w:val="0"/>
          <w:webHidden/>
          <w:lang w:val="en-US"/>
          <w:rPrChange w:id="957" w:author="Vermette, Stephane" w:date="2022-01-19T05:44:00Z">
            <w:rPr>
              <w:webHidden/>
            </w:rPr>
          </w:rPrChange>
        </w:rPr>
        <w:t>67</w:t>
      </w:r>
      <w:r w:rsidR="00A56FEA" w:rsidRPr="00A52CD9">
        <w:rPr>
          <w:noProof w:val="0"/>
          <w:webHidden/>
          <w:lang w:val="en-US"/>
          <w:rPrChange w:id="958" w:author="Vermette, Stephane" w:date="2022-01-19T05:44:00Z">
            <w:rPr>
              <w:webHidden/>
            </w:rPr>
          </w:rPrChange>
        </w:rPr>
        <w:fldChar w:fldCharType="end"/>
      </w:r>
      <w:r w:rsidRPr="00A52CD9">
        <w:rPr>
          <w:noProof w:val="0"/>
          <w:lang w:val="en-US"/>
          <w:rPrChange w:id="959" w:author="Vermette, Stephane" w:date="2022-01-19T05:44:00Z">
            <w:rPr/>
          </w:rPrChange>
        </w:rPr>
        <w:fldChar w:fldCharType="end"/>
      </w:r>
    </w:p>
    <w:p w14:paraId="0139C77C" w14:textId="4ACD3F91" w:rsidR="00A56FEA" w:rsidRPr="00A52CD9" w:rsidRDefault="00C423ED">
      <w:pPr>
        <w:pStyle w:val="TOC2"/>
        <w:rPr>
          <w:rFonts w:asciiTheme="minorHAnsi" w:hAnsiTheme="minorHAnsi"/>
          <w:noProof w:val="0"/>
          <w:sz w:val="22"/>
          <w:lang w:val="en-US" w:eastAsia="en-US"/>
          <w:rPrChange w:id="960" w:author="Vermette, Stephane" w:date="2022-01-19T05:44:00Z">
            <w:rPr>
              <w:rFonts w:asciiTheme="minorHAnsi" w:hAnsiTheme="minorHAnsi"/>
              <w:sz w:val="22"/>
              <w:lang w:val="en-US" w:eastAsia="en-US"/>
            </w:rPr>
          </w:rPrChange>
        </w:rPr>
      </w:pPr>
      <w:r w:rsidRPr="00A52CD9">
        <w:rPr>
          <w:noProof w:val="0"/>
          <w:lang w:val="en-US"/>
          <w:rPrChange w:id="961" w:author="Vermette, Stephane" w:date="2022-01-19T05:44:00Z">
            <w:rPr/>
          </w:rPrChange>
        </w:rPr>
        <w:fldChar w:fldCharType="begin"/>
      </w:r>
      <w:r w:rsidRPr="00A52CD9">
        <w:rPr>
          <w:noProof w:val="0"/>
          <w:lang w:val="en-US"/>
          <w:rPrChange w:id="962" w:author="Vermette, Stephane" w:date="2022-01-19T05:44:00Z">
            <w:rPr/>
          </w:rPrChange>
        </w:rPr>
        <w:instrText xml:space="preserve"> HYPERLINK \l "_Toc88474862" </w:instrText>
      </w:r>
      <w:r w:rsidRPr="00A52CD9">
        <w:rPr>
          <w:noProof w:val="0"/>
          <w:lang w:val="en-US"/>
          <w:rPrChange w:id="963" w:author="Vermette, Stephane" w:date="2022-01-19T05:44:00Z">
            <w:rPr/>
          </w:rPrChange>
        </w:rPr>
        <w:fldChar w:fldCharType="separate"/>
      </w:r>
      <w:r w:rsidR="00A56FEA" w:rsidRPr="00A52CD9">
        <w:rPr>
          <w:rStyle w:val="Hyperlink"/>
          <w:noProof w:val="0"/>
          <w:lang w:val="en-US"/>
          <w:rPrChange w:id="964" w:author="Vermette, Stephane" w:date="2022-01-19T05:44:00Z">
            <w:rPr>
              <w:rStyle w:val="Hyperlink"/>
            </w:rPr>
          </w:rPrChange>
        </w:rPr>
        <w:t>Not Included / Custom Costing</w:t>
      </w:r>
      <w:r w:rsidR="00A56FEA" w:rsidRPr="00A52CD9">
        <w:rPr>
          <w:noProof w:val="0"/>
          <w:webHidden/>
          <w:lang w:val="en-US"/>
          <w:rPrChange w:id="965" w:author="Vermette, Stephane" w:date="2022-01-19T05:44:00Z">
            <w:rPr>
              <w:webHidden/>
            </w:rPr>
          </w:rPrChange>
        </w:rPr>
        <w:tab/>
      </w:r>
      <w:r w:rsidR="00A56FEA" w:rsidRPr="00A52CD9">
        <w:rPr>
          <w:noProof w:val="0"/>
          <w:webHidden/>
          <w:lang w:val="en-US"/>
          <w:rPrChange w:id="966" w:author="Vermette, Stephane" w:date="2022-01-19T05:44:00Z">
            <w:rPr>
              <w:webHidden/>
            </w:rPr>
          </w:rPrChange>
        </w:rPr>
        <w:fldChar w:fldCharType="begin"/>
      </w:r>
      <w:r w:rsidR="00A56FEA" w:rsidRPr="00A52CD9">
        <w:rPr>
          <w:noProof w:val="0"/>
          <w:webHidden/>
          <w:lang w:val="en-US"/>
          <w:rPrChange w:id="967" w:author="Vermette, Stephane" w:date="2022-01-19T05:44:00Z">
            <w:rPr>
              <w:webHidden/>
            </w:rPr>
          </w:rPrChange>
        </w:rPr>
        <w:instrText xml:space="preserve"> PAGEREF _Toc88474862 \h </w:instrText>
      </w:r>
      <w:r w:rsidR="00A56FEA" w:rsidRPr="00A52CD9">
        <w:rPr>
          <w:noProof w:val="0"/>
          <w:webHidden/>
          <w:lang w:val="en-US"/>
          <w:rPrChange w:id="968" w:author="Vermette, Stephane" w:date="2022-01-19T05:44:00Z">
            <w:rPr>
              <w:webHidden/>
            </w:rPr>
          </w:rPrChange>
        </w:rPr>
      </w:r>
      <w:r w:rsidR="00A56FEA" w:rsidRPr="00A52CD9">
        <w:rPr>
          <w:noProof w:val="0"/>
          <w:webHidden/>
          <w:lang w:val="en-US"/>
          <w:rPrChange w:id="969" w:author="Vermette, Stephane" w:date="2022-01-19T05:44:00Z">
            <w:rPr>
              <w:webHidden/>
            </w:rPr>
          </w:rPrChange>
        </w:rPr>
        <w:fldChar w:fldCharType="separate"/>
      </w:r>
      <w:r w:rsidR="00A56FEA" w:rsidRPr="00A52CD9">
        <w:rPr>
          <w:noProof w:val="0"/>
          <w:webHidden/>
          <w:lang w:val="en-US"/>
          <w:rPrChange w:id="970" w:author="Vermette, Stephane" w:date="2022-01-19T05:44:00Z">
            <w:rPr>
              <w:webHidden/>
            </w:rPr>
          </w:rPrChange>
        </w:rPr>
        <w:t>68</w:t>
      </w:r>
      <w:r w:rsidR="00A56FEA" w:rsidRPr="00A52CD9">
        <w:rPr>
          <w:noProof w:val="0"/>
          <w:webHidden/>
          <w:lang w:val="en-US"/>
          <w:rPrChange w:id="971" w:author="Vermette, Stephane" w:date="2022-01-19T05:44:00Z">
            <w:rPr>
              <w:webHidden/>
            </w:rPr>
          </w:rPrChange>
        </w:rPr>
        <w:fldChar w:fldCharType="end"/>
      </w:r>
      <w:r w:rsidRPr="00A52CD9">
        <w:rPr>
          <w:noProof w:val="0"/>
          <w:lang w:val="en-US"/>
          <w:rPrChange w:id="972" w:author="Vermette, Stephane" w:date="2022-01-19T05:44:00Z">
            <w:rPr/>
          </w:rPrChange>
        </w:rPr>
        <w:fldChar w:fldCharType="end"/>
      </w:r>
    </w:p>
    <w:p w14:paraId="20A68C2F" w14:textId="242B6050" w:rsidR="00A56FEA" w:rsidRPr="00A52CD9" w:rsidRDefault="00C423ED">
      <w:pPr>
        <w:pStyle w:val="TOC1"/>
        <w:rPr>
          <w:rFonts w:asciiTheme="minorHAnsi" w:eastAsiaTheme="minorEastAsia" w:hAnsiTheme="minorHAnsi" w:cstheme="minorBidi"/>
          <w:sz w:val="22"/>
          <w:szCs w:val="22"/>
          <w:rPrChange w:id="973"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"_Toc88474863" </w:instrText>
      </w:r>
      <w:r w:rsidRPr="00A52CD9">
        <w:fldChar w:fldCharType="separate"/>
      </w:r>
      <w:r w:rsidR="00A56FEA" w:rsidRPr="00A52CD9">
        <w:rPr>
          <w:rStyle w:val="Hyperlink"/>
          <w:rPrChange w:id="974" w:author="Vermette, Stephane" w:date="2022-01-19T05:44:00Z">
            <w:rPr>
              <w:rStyle w:val="Hyperlink"/>
              <w:noProof/>
            </w:rPr>
          </w:rPrChange>
        </w:rPr>
        <w:t>12</w:t>
      </w:r>
      <w:r w:rsidR="00A56FEA" w:rsidRPr="00A52CD9">
        <w:rPr>
          <w:rFonts w:asciiTheme="minorHAnsi" w:eastAsiaTheme="minorEastAsia" w:hAnsiTheme="minorHAnsi" w:cstheme="minorBidi"/>
          <w:sz w:val="22"/>
          <w:szCs w:val="22"/>
          <w:rPrChange w:id="975"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976" w:author="Vermette, Stephane" w:date="2022-01-19T05:44:00Z">
            <w:rPr>
              <w:rStyle w:val="Hyperlink"/>
              <w:noProof/>
            </w:rPr>
          </w:rPrChange>
        </w:rPr>
        <w:t>Security &amp; Privacy</w:t>
      </w:r>
      <w:r w:rsidR="00A56FEA" w:rsidRPr="00A52CD9">
        <w:rPr>
          <w:webHidden/>
          <w:rPrChange w:id="977" w:author="Vermette, Stephane" w:date="2022-01-19T05:44:00Z">
            <w:rPr>
              <w:noProof/>
              <w:webHidden/>
            </w:rPr>
          </w:rPrChange>
        </w:rPr>
        <w:tab/>
      </w:r>
      <w:r w:rsidR="00A56FEA" w:rsidRPr="00A52CD9">
        <w:rPr>
          <w:webHidden/>
          <w:rPrChange w:id="978" w:author="Vermette, Stephane" w:date="2022-01-19T05:44:00Z">
            <w:rPr>
              <w:noProof/>
              <w:webHidden/>
            </w:rPr>
          </w:rPrChange>
        </w:rPr>
        <w:fldChar w:fldCharType="begin"/>
      </w:r>
      <w:r w:rsidR="00A56FEA" w:rsidRPr="00A52CD9">
        <w:rPr>
          <w:webHidden/>
          <w:rPrChange w:id="979" w:author="Vermette, Stephane" w:date="2022-01-19T05:44:00Z">
            <w:rPr>
              <w:noProof/>
              <w:webHidden/>
            </w:rPr>
          </w:rPrChange>
        </w:rPr>
        <w:instrText xml:space="preserve"> PAGEREF _Toc88474863 \h </w:instrText>
      </w:r>
      <w:r w:rsidR="00A56FEA" w:rsidRPr="00A52CD9">
        <w:rPr>
          <w:webHidden/>
          <w:rPrChange w:id="980" w:author="Vermette, Stephane" w:date="2022-01-19T05:44:00Z">
            <w:rPr>
              <w:noProof/>
              <w:webHidden/>
            </w:rPr>
          </w:rPrChange>
        </w:rPr>
      </w:r>
      <w:r w:rsidR="00A56FEA" w:rsidRPr="00A52CD9">
        <w:rPr>
          <w:webHidden/>
          <w:rPrChange w:id="981" w:author="Vermette, Stephane" w:date="2022-01-19T05:44:00Z">
            <w:rPr>
              <w:noProof/>
              <w:webHidden/>
            </w:rPr>
          </w:rPrChange>
        </w:rPr>
        <w:fldChar w:fldCharType="separate"/>
      </w:r>
      <w:r w:rsidR="00A56FEA" w:rsidRPr="00A52CD9">
        <w:rPr>
          <w:webHidden/>
          <w:rPrChange w:id="982" w:author="Vermette, Stephane" w:date="2022-01-19T05:44:00Z">
            <w:rPr>
              <w:noProof/>
              <w:webHidden/>
            </w:rPr>
          </w:rPrChange>
        </w:rPr>
        <w:t>69</w:t>
      </w:r>
      <w:r w:rsidR="00A56FEA" w:rsidRPr="00A52CD9">
        <w:rPr>
          <w:webHidden/>
          <w:rPrChange w:id="983" w:author="Vermette, Stephane" w:date="2022-01-19T05:44:00Z">
            <w:rPr>
              <w:noProof/>
              <w:webHidden/>
            </w:rPr>
          </w:rPrChange>
        </w:rPr>
        <w:fldChar w:fldCharType="end"/>
      </w:r>
      <w:r w:rsidRPr="00A52CD9">
        <w:rPr>
          <w:rPrChange w:id="984" w:author="Vermette, Stephane" w:date="2022-01-19T05:44:00Z">
            <w:rPr>
              <w:noProof/>
            </w:rPr>
          </w:rPrChange>
        </w:rPr>
        <w:fldChar w:fldCharType="end"/>
      </w:r>
    </w:p>
    <w:p w14:paraId="305C9A07" w14:textId="1F72507E" w:rsidR="00A56FEA" w:rsidRPr="00A52CD9" w:rsidRDefault="00C423ED">
      <w:pPr>
        <w:pStyle w:val="TOC1"/>
        <w:rPr>
          <w:rFonts w:asciiTheme="minorHAnsi" w:eastAsiaTheme="minorEastAsia" w:hAnsiTheme="minorHAnsi" w:cstheme="minorBidi"/>
          <w:sz w:val="22"/>
          <w:szCs w:val="22"/>
          <w:rPrChange w:id="985"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"_Toc88474864" </w:instrText>
      </w:r>
      <w:r w:rsidRPr="00A52CD9">
        <w:fldChar w:fldCharType="separate"/>
      </w:r>
      <w:r w:rsidR="00A56FEA" w:rsidRPr="00A52CD9">
        <w:rPr>
          <w:rStyle w:val="Hyperlink"/>
          <w:rPrChange w:id="986" w:author="Vermette, Stephane" w:date="2022-01-19T05:44:00Z">
            <w:rPr>
              <w:rStyle w:val="Hyperlink"/>
              <w:noProof/>
            </w:rPr>
          </w:rPrChange>
        </w:rPr>
        <w:t>13</w:t>
      </w:r>
      <w:r w:rsidR="00A56FEA" w:rsidRPr="00A52CD9">
        <w:rPr>
          <w:rFonts w:asciiTheme="minorHAnsi" w:eastAsiaTheme="minorEastAsia" w:hAnsiTheme="minorHAnsi" w:cstheme="minorBidi"/>
          <w:sz w:val="22"/>
          <w:szCs w:val="22"/>
          <w:rPrChange w:id="987"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988" w:author="Vermette, Stephane" w:date="2022-01-19T05:44:00Z">
            <w:rPr>
              <w:rStyle w:val="Hyperlink"/>
              <w:noProof/>
            </w:rPr>
          </w:rPrChange>
        </w:rPr>
        <w:t>Transformation Solution - WIP</w:t>
      </w:r>
      <w:r w:rsidR="00A56FEA" w:rsidRPr="00A52CD9">
        <w:rPr>
          <w:webHidden/>
          <w:rPrChange w:id="989" w:author="Vermette, Stephane" w:date="2022-01-19T05:44:00Z">
            <w:rPr>
              <w:noProof/>
              <w:webHidden/>
            </w:rPr>
          </w:rPrChange>
        </w:rPr>
        <w:tab/>
      </w:r>
      <w:r w:rsidR="00A56FEA" w:rsidRPr="00A52CD9">
        <w:rPr>
          <w:webHidden/>
          <w:rPrChange w:id="990" w:author="Vermette, Stephane" w:date="2022-01-19T05:44:00Z">
            <w:rPr>
              <w:noProof/>
              <w:webHidden/>
            </w:rPr>
          </w:rPrChange>
        </w:rPr>
        <w:fldChar w:fldCharType="begin"/>
      </w:r>
      <w:r w:rsidR="00A56FEA" w:rsidRPr="00A52CD9">
        <w:rPr>
          <w:webHidden/>
          <w:rPrChange w:id="991" w:author="Vermette, Stephane" w:date="2022-01-19T05:44:00Z">
            <w:rPr>
              <w:noProof/>
              <w:webHidden/>
            </w:rPr>
          </w:rPrChange>
        </w:rPr>
        <w:instrText xml:space="preserve"> PAGEREF _Toc88474864 \h </w:instrText>
      </w:r>
      <w:r w:rsidR="00A56FEA" w:rsidRPr="00A52CD9">
        <w:rPr>
          <w:webHidden/>
          <w:rPrChange w:id="992" w:author="Vermette, Stephane" w:date="2022-01-19T05:44:00Z">
            <w:rPr>
              <w:noProof/>
              <w:webHidden/>
            </w:rPr>
          </w:rPrChange>
        </w:rPr>
      </w:r>
      <w:r w:rsidR="00A56FEA" w:rsidRPr="00A52CD9">
        <w:rPr>
          <w:webHidden/>
          <w:rPrChange w:id="993" w:author="Vermette, Stephane" w:date="2022-01-19T05:44:00Z">
            <w:rPr>
              <w:noProof/>
              <w:webHidden/>
            </w:rPr>
          </w:rPrChange>
        </w:rPr>
        <w:fldChar w:fldCharType="separate"/>
      </w:r>
      <w:r w:rsidR="00A56FEA" w:rsidRPr="00A52CD9">
        <w:rPr>
          <w:webHidden/>
          <w:rPrChange w:id="994" w:author="Vermette, Stephane" w:date="2022-01-19T05:44:00Z">
            <w:rPr>
              <w:noProof/>
              <w:webHidden/>
            </w:rPr>
          </w:rPrChange>
        </w:rPr>
        <w:t>70</w:t>
      </w:r>
      <w:r w:rsidR="00A56FEA" w:rsidRPr="00A52CD9">
        <w:rPr>
          <w:webHidden/>
          <w:rPrChange w:id="995" w:author="Vermette, Stephane" w:date="2022-01-19T05:44:00Z">
            <w:rPr>
              <w:noProof/>
              <w:webHidden/>
            </w:rPr>
          </w:rPrChange>
        </w:rPr>
        <w:fldChar w:fldCharType="end"/>
      </w:r>
      <w:r w:rsidRPr="00A52CD9">
        <w:rPr>
          <w:rPrChange w:id="996" w:author="Vermette, Stephane" w:date="2022-01-19T05:44:00Z">
            <w:rPr>
              <w:noProof/>
            </w:rPr>
          </w:rPrChange>
        </w:rPr>
        <w:fldChar w:fldCharType="end"/>
      </w:r>
    </w:p>
    <w:p w14:paraId="6B8DD14D" w14:textId="6D815625" w:rsidR="00A56FEA" w:rsidRPr="00A52CD9" w:rsidRDefault="00C423ED">
      <w:pPr>
        <w:pStyle w:val="TOC2"/>
        <w:rPr>
          <w:rFonts w:asciiTheme="minorHAnsi" w:hAnsiTheme="minorHAnsi"/>
          <w:noProof w:val="0"/>
          <w:sz w:val="22"/>
          <w:lang w:val="en-US" w:eastAsia="en-US"/>
          <w:rPrChange w:id="997" w:author="Vermette, Stephane" w:date="2022-01-19T05:44:00Z">
            <w:rPr>
              <w:rFonts w:asciiTheme="minorHAnsi" w:hAnsiTheme="minorHAnsi"/>
              <w:sz w:val="22"/>
              <w:lang w:val="en-US" w:eastAsia="en-US"/>
            </w:rPr>
          </w:rPrChange>
        </w:rPr>
      </w:pPr>
      <w:r w:rsidRPr="00A52CD9">
        <w:rPr>
          <w:noProof w:val="0"/>
          <w:lang w:val="en-US"/>
          <w:rPrChange w:id="998" w:author="Vermette, Stephane" w:date="2022-01-19T05:44:00Z">
            <w:rPr/>
          </w:rPrChange>
        </w:rPr>
        <w:fldChar w:fldCharType="begin"/>
      </w:r>
      <w:r w:rsidRPr="00A52CD9">
        <w:rPr>
          <w:noProof w:val="0"/>
          <w:lang w:val="en-US"/>
          <w:rPrChange w:id="999" w:author="Vermette, Stephane" w:date="2022-01-19T05:44:00Z">
            <w:rPr/>
          </w:rPrChange>
        </w:rPr>
        <w:instrText xml:space="preserve"> HYPERLINK \l "_Toc88474865" </w:instrText>
      </w:r>
      <w:r w:rsidRPr="00A52CD9">
        <w:rPr>
          <w:noProof w:val="0"/>
          <w:lang w:val="en-US"/>
          <w:rPrChange w:id="1000" w:author="Vermette, Stephane" w:date="2022-01-19T05:44:00Z">
            <w:rPr/>
          </w:rPrChange>
        </w:rPr>
        <w:fldChar w:fldCharType="separate"/>
      </w:r>
      <w:r w:rsidR="00A56FEA" w:rsidRPr="00A52CD9">
        <w:rPr>
          <w:rStyle w:val="Hyperlink"/>
          <w:noProof w:val="0"/>
          <w:lang w:val="en-US"/>
          <w:rPrChange w:id="1001" w:author="Vermette, Stephane" w:date="2022-01-19T05:44:00Z">
            <w:rPr>
              <w:rStyle w:val="Hyperlink"/>
            </w:rPr>
          </w:rPrChange>
        </w:rPr>
        <w:t>Discovery Workshop</w:t>
      </w:r>
      <w:r w:rsidR="00A56FEA" w:rsidRPr="00A52CD9">
        <w:rPr>
          <w:noProof w:val="0"/>
          <w:webHidden/>
          <w:lang w:val="en-US"/>
          <w:rPrChange w:id="1002" w:author="Vermette, Stephane" w:date="2022-01-19T05:44:00Z">
            <w:rPr>
              <w:webHidden/>
            </w:rPr>
          </w:rPrChange>
        </w:rPr>
        <w:tab/>
      </w:r>
      <w:r w:rsidR="00A56FEA" w:rsidRPr="00A52CD9">
        <w:rPr>
          <w:noProof w:val="0"/>
          <w:webHidden/>
          <w:lang w:val="en-US"/>
          <w:rPrChange w:id="1003" w:author="Vermette, Stephane" w:date="2022-01-19T05:44:00Z">
            <w:rPr>
              <w:webHidden/>
            </w:rPr>
          </w:rPrChange>
        </w:rPr>
        <w:fldChar w:fldCharType="begin"/>
      </w:r>
      <w:r w:rsidR="00A56FEA" w:rsidRPr="00A52CD9">
        <w:rPr>
          <w:noProof w:val="0"/>
          <w:webHidden/>
          <w:lang w:val="en-US"/>
          <w:rPrChange w:id="1004" w:author="Vermette, Stephane" w:date="2022-01-19T05:44:00Z">
            <w:rPr>
              <w:webHidden/>
            </w:rPr>
          </w:rPrChange>
        </w:rPr>
        <w:instrText xml:space="preserve"> PAGEREF _Toc88474865 \h </w:instrText>
      </w:r>
      <w:r w:rsidR="00A56FEA" w:rsidRPr="00A52CD9">
        <w:rPr>
          <w:noProof w:val="0"/>
          <w:webHidden/>
          <w:lang w:val="en-US"/>
          <w:rPrChange w:id="1005" w:author="Vermette, Stephane" w:date="2022-01-19T05:44:00Z">
            <w:rPr>
              <w:webHidden/>
            </w:rPr>
          </w:rPrChange>
        </w:rPr>
      </w:r>
      <w:r w:rsidR="00A56FEA" w:rsidRPr="00A52CD9">
        <w:rPr>
          <w:noProof w:val="0"/>
          <w:webHidden/>
          <w:lang w:val="en-US"/>
          <w:rPrChange w:id="1006" w:author="Vermette, Stephane" w:date="2022-01-19T05:44:00Z">
            <w:rPr>
              <w:webHidden/>
            </w:rPr>
          </w:rPrChange>
        </w:rPr>
        <w:fldChar w:fldCharType="separate"/>
      </w:r>
      <w:r w:rsidR="00A56FEA" w:rsidRPr="00A52CD9">
        <w:rPr>
          <w:noProof w:val="0"/>
          <w:webHidden/>
          <w:lang w:val="en-US"/>
          <w:rPrChange w:id="1007" w:author="Vermette, Stephane" w:date="2022-01-19T05:44:00Z">
            <w:rPr>
              <w:webHidden/>
            </w:rPr>
          </w:rPrChange>
        </w:rPr>
        <w:t>70</w:t>
      </w:r>
      <w:r w:rsidR="00A56FEA" w:rsidRPr="00A52CD9">
        <w:rPr>
          <w:noProof w:val="0"/>
          <w:webHidden/>
          <w:lang w:val="en-US"/>
          <w:rPrChange w:id="1008" w:author="Vermette, Stephane" w:date="2022-01-19T05:44:00Z">
            <w:rPr>
              <w:webHidden/>
            </w:rPr>
          </w:rPrChange>
        </w:rPr>
        <w:fldChar w:fldCharType="end"/>
      </w:r>
      <w:r w:rsidRPr="00A52CD9">
        <w:rPr>
          <w:noProof w:val="0"/>
          <w:lang w:val="en-US"/>
          <w:rPrChange w:id="1009" w:author="Vermette, Stephane" w:date="2022-01-19T05:44:00Z">
            <w:rPr/>
          </w:rPrChange>
        </w:rPr>
        <w:fldChar w:fldCharType="end"/>
      </w:r>
    </w:p>
    <w:p w14:paraId="3AA3557F" w14:textId="4FC984F1" w:rsidR="00A56FEA" w:rsidRPr="00A52CD9" w:rsidRDefault="00C423ED">
      <w:pPr>
        <w:pStyle w:val="TOC2"/>
        <w:rPr>
          <w:rFonts w:asciiTheme="minorHAnsi" w:hAnsiTheme="minorHAnsi"/>
          <w:noProof w:val="0"/>
          <w:sz w:val="22"/>
          <w:lang w:val="en-US" w:eastAsia="en-US"/>
          <w:rPrChange w:id="1010" w:author="Vermette, Stephane" w:date="2022-01-19T05:44:00Z">
            <w:rPr>
              <w:rFonts w:asciiTheme="minorHAnsi" w:hAnsiTheme="minorHAnsi"/>
              <w:sz w:val="22"/>
              <w:lang w:val="en-US" w:eastAsia="en-US"/>
            </w:rPr>
          </w:rPrChange>
        </w:rPr>
      </w:pPr>
      <w:r w:rsidRPr="00A52CD9">
        <w:rPr>
          <w:noProof w:val="0"/>
          <w:lang w:val="en-US"/>
          <w:rPrChange w:id="1011" w:author="Vermette, Stephane" w:date="2022-01-19T05:44:00Z">
            <w:rPr/>
          </w:rPrChange>
        </w:rPr>
        <w:fldChar w:fldCharType="begin"/>
      </w:r>
      <w:r w:rsidRPr="00A52CD9">
        <w:rPr>
          <w:noProof w:val="0"/>
          <w:lang w:val="en-US"/>
          <w:rPrChange w:id="1012" w:author="Vermette, Stephane" w:date="2022-01-19T05:44:00Z">
            <w:rPr/>
          </w:rPrChange>
        </w:rPr>
        <w:instrText xml:space="preserve"> HYPERLINK \l "_Toc88474866" </w:instrText>
      </w:r>
      <w:r w:rsidRPr="00A52CD9">
        <w:rPr>
          <w:noProof w:val="0"/>
          <w:lang w:val="en-US"/>
          <w:rPrChange w:id="1013" w:author="Vermette, Stephane" w:date="2022-01-19T05:44:00Z">
            <w:rPr/>
          </w:rPrChange>
        </w:rPr>
        <w:fldChar w:fldCharType="separate"/>
      </w:r>
      <w:r w:rsidR="00A56FEA" w:rsidRPr="00A52CD9">
        <w:rPr>
          <w:rStyle w:val="Hyperlink"/>
          <w:noProof w:val="0"/>
          <w:lang w:val="en-US"/>
          <w:rPrChange w:id="1014" w:author="Vermette, Stephane" w:date="2022-01-19T05:44:00Z">
            <w:rPr>
              <w:rStyle w:val="Hyperlink"/>
            </w:rPr>
          </w:rPrChange>
        </w:rPr>
        <w:t>Transformation Approach</w:t>
      </w:r>
      <w:r w:rsidR="00A56FEA" w:rsidRPr="00A52CD9">
        <w:rPr>
          <w:noProof w:val="0"/>
          <w:webHidden/>
          <w:lang w:val="en-US"/>
          <w:rPrChange w:id="1015" w:author="Vermette, Stephane" w:date="2022-01-19T05:44:00Z">
            <w:rPr>
              <w:webHidden/>
            </w:rPr>
          </w:rPrChange>
        </w:rPr>
        <w:tab/>
      </w:r>
      <w:r w:rsidR="00A56FEA" w:rsidRPr="00A52CD9">
        <w:rPr>
          <w:noProof w:val="0"/>
          <w:webHidden/>
          <w:lang w:val="en-US"/>
          <w:rPrChange w:id="1016" w:author="Vermette, Stephane" w:date="2022-01-19T05:44:00Z">
            <w:rPr>
              <w:webHidden/>
            </w:rPr>
          </w:rPrChange>
        </w:rPr>
        <w:fldChar w:fldCharType="begin"/>
      </w:r>
      <w:r w:rsidR="00A56FEA" w:rsidRPr="00A52CD9">
        <w:rPr>
          <w:noProof w:val="0"/>
          <w:webHidden/>
          <w:lang w:val="en-US"/>
          <w:rPrChange w:id="1017" w:author="Vermette, Stephane" w:date="2022-01-19T05:44:00Z">
            <w:rPr>
              <w:webHidden/>
            </w:rPr>
          </w:rPrChange>
        </w:rPr>
        <w:instrText xml:space="preserve"> PAGEREF _Toc88474866 \h </w:instrText>
      </w:r>
      <w:r w:rsidR="00A56FEA" w:rsidRPr="00A52CD9">
        <w:rPr>
          <w:noProof w:val="0"/>
          <w:webHidden/>
          <w:lang w:val="en-US"/>
          <w:rPrChange w:id="1018" w:author="Vermette, Stephane" w:date="2022-01-19T05:44:00Z">
            <w:rPr>
              <w:webHidden/>
            </w:rPr>
          </w:rPrChange>
        </w:rPr>
      </w:r>
      <w:r w:rsidR="00A56FEA" w:rsidRPr="00A52CD9">
        <w:rPr>
          <w:noProof w:val="0"/>
          <w:webHidden/>
          <w:lang w:val="en-US"/>
          <w:rPrChange w:id="1019" w:author="Vermette, Stephane" w:date="2022-01-19T05:44:00Z">
            <w:rPr>
              <w:webHidden/>
            </w:rPr>
          </w:rPrChange>
        </w:rPr>
        <w:fldChar w:fldCharType="separate"/>
      </w:r>
      <w:r w:rsidR="00A56FEA" w:rsidRPr="00A52CD9">
        <w:rPr>
          <w:noProof w:val="0"/>
          <w:webHidden/>
          <w:lang w:val="en-US"/>
          <w:rPrChange w:id="1020" w:author="Vermette, Stephane" w:date="2022-01-19T05:44:00Z">
            <w:rPr>
              <w:webHidden/>
            </w:rPr>
          </w:rPrChange>
        </w:rPr>
        <w:t>71</w:t>
      </w:r>
      <w:r w:rsidR="00A56FEA" w:rsidRPr="00A52CD9">
        <w:rPr>
          <w:noProof w:val="0"/>
          <w:webHidden/>
          <w:lang w:val="en-US"/>
          <w:rPrChange w:id="1021" w:author="Vermette, Stephane" w:date="2022-01-19T05:44:00Z">
            <w:rPr>
              <w:webHidden/>
            </w:rPr>
          </w:rPrChange>
        </w:rPr>
        <w:fldChar w:fldCharType="end"/>
      </w:r>
      <w:r w:rsidRPr="00A52CD9">
        <w:rPr>
          <w:noProof w:val="0"/>
          <w:lang w:val="en-US"/>
          <w:rPrChange w:id="1022" w:author="Vermette, Stephane" w:date="2022-01-19T05:44:00Z">
            <w:rPr/>
          </w:rPrChange>
        </w:rPr>
        <w:fldChar w:fldCharType="end"/>
      </w:r>
    </w:p>
    <w:p w14:paraId="2713B531" w14:textId="629D299A" w:rsidR="00A56FEA" w:rsidRPr="00A52CD9" w:rsidRDefault="00C423ED">
      <w:pPr>
        <w:pStyle w:val="TOC1"/>
        <w:rPr>
          <w:rFonts w:asciiTheme="minorHAnsi" w:eastAsiaTheme="minorEastAsia" w:hAnsiTheme="minorHAnsi" w:cstheme="minorBidi"/>
          <w:sz w:val="22"/>
          <w:szCs w:val="22"/>
          <w:rPrChange w:id="1023"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"_Toc88474867" </w:instrText>
      </w:r>
      <w:r w:rsidRPr="00A52CD9">
        <w:fldChar w:fldCharType="separate"/>
      </w:r>
      <w:r w:rsidR="00A56FEA" w:rsidRPr="00A52CD9">
        <w:rPr>
          <w:rStyle w:val="Hyperlink"/>
          <w:rPrChange w:id="1024" w:author="Vermette, Stephane" w:date="2022-01-19T05:44:00Z">
            <w:rPr>
              <w:rStyle w:val="Hyperlink"/>
              <w:noProof/>
            </w:rPr>
          </w:rPrChange>
        </w:rPr>
        <w:t>14</w:t>
      </w:r>
      <w:r w:rsidR="00A56FEA" w:rsidRPr="00A52CD9">
        <w:rPr>
          <w:rFonts w:asciiTheme="minorHAnsi" w:eastAsiaTheme="minorEastAsia" w:hAnsiTheme="minorHAnsi" w:cstheme="minorBidi"/>
          <w:sz w:val="22"/>
          <w:szCs w:val="22"/>
          <w:rPrChange w:id="1025"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1026" w:author="Vermette, Stephane" w:date="2022-01-19T05:44:00Z">
            <w:rPr>
              <w:rStyle w:val="Hyperlink"/>
              <w:noProof/>
            </w:rPr>
          </w:rPrChange>
        </w:rPr>
        <w:t>Partner Strategy</w:t>
      </w:r>
      <w:r w:rsidR="00A56FEA" w:rsidRPr="00A52CD9">
        <w:rPr>
          <w:webHidden/>
          <w:rPrChange w:id="1027" w:author="Vermette, Stephane" w:date="2022-01-19T05:44:00Z">
            <w:rPr>
              <w:noProof/>
              <w:webHidden/>
            </w:rPr>
          </w:rPrChange>
        </w:rPr>
        <w:tab/>
      </w:r>
      <w:r w:rsidR="00A56FEA" w:rsidRPr="00A52CD9">
        <w:rPr>
          <w:webHidden/>
          <w:rPrChange w:id="1028" w:author="Vermette, Stephane" w:date="2022-01-19T05:44:00Z">
            <w:rPr>
              <w:noProof/>
              <w:webHidden/>
            </w:rPr>
          </w:rPrChange>
        </w:rPr>
        <w:fldChar w:fldCharType="begin"/>
      </w:r>
      <w:r w:rsidR="00A56FEA" w:rsidRPr="00A52CD9">
        <w:rPr>
          <w:webHidden/>
          <w:rPrChange w:id="1029" w:author="Vermette, Stephane" w:date="2022-01-19T05:44:00Z">
            <w:rPr>
              <w:noProof/>
              <w:webHidden/>
            </w:rPr>
          </w:rPrChange>
        </w:rPr>
        <w:instrText xml:space="preserve"> PAGEREF _Toc88474867 \h </w:instrText>
      </w:r>
      <w:r w:rsidR="00A56FEA" w:rsidRPr="00A52CD9">
        <w:rPr>
          <w:webHidden/>
          <w:rPrChange w:id="1030" w:author="Vermette, Stephane" w:date="2022-01-19T05:44:00Z">
            <w:rPr>
              <w:noProof/>
              <w:webHidden/>
            </w:rPr>
          </w:rPrChange>
        </w:rPr>
      </w:r>
      <w:r w:rsidR="00A56FEA" w:rsidRPr="00A52CD9">
        <w:rPr>
          <w:webHidden/>
          <w:rPrChange w:id="1031" w:author="Vermette, Stephane" w:date="2022-01-19T05:44:00Z">
            <w:rPr>
              <w:noProof/>
              <w:webHidden/>
            </w:rPr>
          </w:rPrChange>
        </w:rPr>
        <w:fldChar w:fldCharType="separate"/>
      </w:r>
      <w:r w:rsidR="00A56FEA" w:rsidRPr="00A52CD9">
        <w:rPr>
          <w:webHidden/>
          <w:rPrChange w:id="1032" w:author="Vermette, Stephane" w:date="2022-01-19T05:44:00Z">
            <w:rPr>
              <w:noProof/>
              <w:webHidden/>
            </w:rPr>
          </w:rPrChange>
        </w:rPr>
        <w:t>73</w:t>
      </w:r>
      <w:r w:rsidR="00A56FEA" w:rsidRPr="00A52CD9">
        <w:rPr>
          <w:webHidden/>
          <w:rPrChange w:id="1033" w:author="Vermette, Stephane" w:date="2022-01-19T05:44:00Z">
            <w:rPr>
              <w:noProof/>
              <w:webHidden/>
            </w:rPr>
          </w:rPrChange>
        </w:rPr>
        <w:fldChar w:fldCharType="end"/>
      </w:r>
      <w:r w:rsidRPr="00A52CD9">
        <w:rPr>
          <w:rPrChange w:id="1034" w:author="Vermette, Stephane" w:date="2022-01-19T05:44:00Z">
            <w:rPr>
              <w:noProof/>
            </w:rPr>
          </w:rPrChange>
        </w:rPr>
        <w:fldChar w:fldCharType="end"/>
      </w:r>
    </w:p>
    <w:p w14:paraId="3A1ADA4A" w14:textId="1E0D95CD" w:rsidR="00A56FEA" w:rsidRPr="00A52CD9" w:rsidRDefault="00C423ED">
      <w:pPr>
        <w:pStyle w:val="TOC1"/>
        <w:rPr>
          <w:rFonts w:asciiTheme="minorHAnsi" w:eastAsiaTheme="minorEastAsia" w:hAnsiTheme="minorHAnsi" w:cstheme="minorBidi"/>
          <w:sz w:val="22"/>
          <w:szCs w:val="22"/>
          <w:rPrChange w:id="1035"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"_Toc88474868" </w:instrText>
      </w:r>
      <w:r w:rsidRPr="00A52CD9">
        <w:fldChar w:fldCharType="separate"/>
      </w:r>
      <w:r w:rsidR="00A56FEA" w:rsidRPr="00A52CD9">
        <w:rPr>
          <w:rStyle w:val="Hyperlink"/>
          <w:rPrChange w:id="1036" w:author="Vermette, Stephane" w:date="2022-01-19T05:44:00Z">
            <w:rPr>
              <w:rStyle w:val="Hyperlink"/>
              <w:noProof/>
            </w:rPr>
          </w:rPrChange>
        </w:rPr>
        <w:t>15</w:t>
      </w:r>
      <w:r w:rsidR="00A56FEA" w:rsidRPr="00A52CD9">
        <w:rPr>
          <w:rFonts w:asciiTheme="minorHAnsi" w:eastAsiaTheme="minorEastAsia" w:hAnsiTheme="minorHAnsi" w:cstheme="minorBidi"/>
          <w:sz w:val="22"/>
          <w:szCs w:val="22"/>
          <w:rPrChange w:id="1037"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1038" w:author="Vermette, Stephane" w:date="2022-01-19T05:44:00Z">
            <w:rPr>
              <w:rStyle w:val="Hyperlink"/>
              <w:noProof/>
            </w:rPr>
          </w:rPrChange>
        </w:rPr>
        <w:t>Develop Pricing</w:t>
      </w:r>
      <w:r w:rsidR="00A56FEA" w:rsidRPr="00A52CD9">
        <w:rPr>
          <w:webHidden/>
          <w:rPrChange w:id="1039" w:author="Vermette, Stephane" w:date="2022-01-19T05:44:00Z">
            <w:rPr>
              <w:noProof/>
              <w:webHidden/>
            </w:rPr>
          </w:rPrChange>
        </w:rPr>
        <w:tab/>
      </w:r>
      <w:r w:rsidR="00A56FEA" w:rsidRPr="00A52CD9">
        <w:rPr>
          <w:webHidden/>
          <w:rPrChange w:id="1040" w:author="Vermette, Stephane" w:date="2022-01-19T05:44:00Z">
            <w:rPr>
              <w:noProof/>
              <w:webHidden/>
            </w:rPr>
          </w:rPrChange>
        </w:rPr>
        <w:fldChar w:fldCharType="begin"/>
      </w:r>
      <w:r w:rsidR="00A56FEA" w:rsidRPr="00A52CD9">
        <w:rPr>
          <w:webHidden/>
          <w:rPrChange w:id="1041" w:author="Vermette, Stephane" w:date="2022-01-19T05:44:00Z">
            <w:rPr>
              <w:noProof/>
              <w:webHidden/>
            </w:rPr>
          </w:rPrChange>
        </w:rPr>
        <w:instrText xml:space="preserve"> PAGEREF _Toc88474868 \h </w:instrText>
      </w:r>
      <w:r w:rsidR="00A56FEA" w:rsidRPr="00A52CD9">
        <w:rPr>
          <w:webHidden/>
          <w:rPrChange w:id="1042" w:author="Vermette, Stephane" w:date="2022-01-19T05:44:00Z">
            <w:rPr>
              <w:noProof/>
              <w:webHidden/>
            </w:rPr>
          </w:rPrChange>
        </w:rPr>
      </w:r>
      <w:r w:rsidR="00A56FEA" w:rsidRPr="00A52CD9">
        <w:rPr>
          <w:webHidden/>
          <w:rPrChange w:id="1043" w:author="Vermette, Stephane" w:date="2022-01-19T05:44:00Z">
            <w:rPr>
              <w:noProof/>
              <w:webHidden/>
            </w:rPr>
          </w:rPrChange>
        </w:rPr>
        <w:fldChar w:fldCharType="separate"/>
      </w:r>
      <w:r w:rsidR="00A56FEA" w:rsidRPr="00A52CD9">
        <w:rPr>
          <w:webHidden/>
          <w:rPrChange w:id="1044" w:author="Vermette, Stephane" w:date="2022-01-19T05:44:00Z">
            <w:rPr>
              <w:noProof/>
              <w:webHidden/>
            </w:rPr>
          </w:rPrChange>
        </w:rPr>
        <w:t>74</w:t>
      </w:r>
      <w:r w:rsidR="00A56FEA" w:rsidRPr="00A52CD9">
        <w:rPr>
          <w:webHidden/>
          <w:rPrChange w:id="1045" w:author="Vermette, Stephane" w:date="2022-01-19T05:44:00Z">
            <w:rPr>
              <w:noProof/>
              <w:webHidden/>
            </w:rPr>
          </w:rPrChange>
        </w:rPr>
        <w:fldChar w:fldCharType="end"/>
      </w:r>
      <w:r w:rsidRPr="00A52CD9">
        <w:rPr>
          <w:rPrChange w:id="1046" w:author="Vermette, Stephane" w:date="2022-01-19T05:44:00Z">
            <w:rPr>
              <w:noProof/>
            </w:rPr>
          </w:rPrChange>
        </w:rPr>
        <w:fldChar w:fldCharType="end"/>
      </w:r>
    </w:p>
    <w:p w14:paraId="33351948" w14:textId="3D2AF5DF" w:rsidR="00A56FEA" w:rsidRPr="00A52CD9" w:rsidRDefault="00C423ED">
      <w:pPr>
        <w:pStyle w:val="TOC1"/>
        <w:rPr>
          <w:rFonts w:asciiTheme="minorHAnsi" w:eastAsiaTheme="minorEastAsia" w:hAnsiTheme="minorHAnsi" w:cstheme="minorBidi"/>
          <w:sz w:val="22"/>
          <w:szCs w:val="22"/>
          <w:rPrChange w:id="1047"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"_Toc88474869" </w:instrText>
      </w:r>
      <w:r w:rsidRPr="00A52CD9">
        <w:fldChar w:fldCharType="separate"/>
      </w:r>
      <w:r w:rsidR="00A56FEA" w:rsidRPr="00A52CD9">
        <w:rPr>
          <w:rStyle w:val="Hyperlink"/>
          <w:rPrChange w:id="1048" w:author="Vermette, Stephane" w:date="2022-01-19T05:44:00Z">
            <w:rPr>
              <w:rStyle w:val="Hyperlink"/>
              <w:noProof/>
            </w:rPr>
          </w:rPrChange>
        </w:rPr>
        <w:t>16</w:t>
      </w:r>
      <w:r w:rsidR="00A56FEA" w:rsidRPr="00A52CD9">
        <w:rPr>
          <w:rFonts w:asciiTheme="minorHAnsi" w:eastAsiaTheme="minorEastAsia" w:hAnsiTheme="minorHAnsi" w:cstheme="minorBidi"/>
          <w:sz w:val="22"/>
          <w:szCs w:val="22"/>
          <w:rPrChange w:id="1049"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1050" w:author="Vermette, Stephane" w:date="2022-01-19T05:44:00Z">
            <w:rPr>
              <w:rStyle w:val="Hyperlink"/>
              <w:noProof/>
            </w:rPr>
          </w:rPrChange>
        </w:rPr>
        <w:t>Reference Information</w:t>
      </w:r>
      <w:r w:rsidR="00A56FEA" w:rsidRPr="00A52CD9">
        <w:rPr>
          <w:webHidden/>
          <w:rPrChange w:id="1051" w:author="Vermette, Stephane" w:date="2022-01-19T05:44:00Z">
            <w:rPr>
              <w:noProof/>
              <w:webHidden/>
            </w:rPr>
          </w:rPrChange>
        </w:rPr>
        <w:tab/>
      </w:r>
      <w:r w:rsidR="00A56FEA" w:rsidRPr="00A52CD9">
        <w:rPr>
          <w:webHidden/>
          <w:rPrChange w:id="1052" w:author="Vermette, Stephane" w:date="2022-01-19T05:44:00Z">
            <w:rPr>
              <w:noProof/>
              <w:webHidden/>
            </w:rPr>
          </w:rPrChange>
        </w:rPr>
        <w:fldChar w:fldCharType="begin"/>
      </w:r>
      <w:r w:rsidR="00A56FEA" w:rsidRPr="00A52CD9">
        <w:rPr>
          <w:webHidden/>
          <w:rPrChange w:id="1053" w:author="Vermette, Stephane" w:date="2022-01-19T05:44:00Z">
            <w:rPr>
              <w:noProof/>
              <w:webHidden/>
            </w:rPr>
          </w:rPrChange>
        </w:rPr>
        <w:instrText xml:space="preserve"> PAGEREF _Toc88474869 \h </w:instrText>
      </w:r>
      <w:r w:rsidR="00A56FEA" w:rsidRPr="00A52CD9">
        <w:rPr>
          <w:webHidden/>
          <w:rPrChange w:id="1054" w:author="Vermette, Stephane" w:date="2022-01-19T05:44:00Z">
            <w:rPr>
              <w:noProof/>
              <w:webHidden/>
            </w:rPr>
          </w:rPrChange>
        </w:rPr>
      </w:r>
      <w:r w:rsidR="00A56FEA" w:rsidRPr="00A52CD9">
        <w:rPr>
          <w:webHidden/>
          <w:rPrChange w:id="1055" w:author="Vermette, Stephane" w:date="2022-01-19T05:44:00Z">
            <w:rPr>
              <w:noProof/>
              <w:webHidden/>
            </w:rPr>
          </w:rPrChange>
        </w:rPr>
        <w:fldChar w:fldCharType="separate"/>
      </w:r>
      <w:r w:rsidR="00A56FEA" w:rsidRPr="00A52CD9">
        <w:rPr>
          <w:webHidden/>
          <w:rPrChange w:id="1056" w:author="Vermette, Stephane" w:date="2022-01-19T05:44:00Z">
            <w:rPr>
              <w:noProof/>
              <w:webHidden/>
            </w:rPr>
          </w:rPrChange>
        </w:rPr>
        <w:t>75</w:t>
      </w:r>
      <w:r w:rsidR="00A56FEA" w:rsidRPr="00A52CD9">
        <w:rPr>
          <w:webHidden/>
          <w:rPrChange w:id="1057" w:author="Vermette, Stephane" w:date="2022-01-19T05:44:00Z">
            <w:rPr>
              <w:noProof/>
              <w:webHidden/>
            </w:rPr>
          </w:rPrChange>
        </w:rPr>
        <w:fldChar w:fldCharType="end"/>
      </w:r>
      <w:r w:rsidRPr="00A52CD9">
        <w:rPr>
          <w:rPrChange w:id="1058" w:author="Vermette, Stephane" w:date="2022-01-19T05:44:00Z">
            <w:rPr>
              <w:noProof/>
            </w:rPr>
          </w:rPrChange>
        </w:rPr>
        <w:fldChar w:fldCharType="end"/>
      </w:r>
    </w:p>
    <w:p w14:paraId="1717B52D" w14:textId="797C6DB4" w:rsidR="00A56FEA" w:rsidRPr="00A52CD9" w:rsidRDefault="00C423ED">
      <w:pPr>
        <w:pStyle w:val="TOC1"/>
        <w:rPr>
          <w:rFonts w:asciiTheme="minorHAnsi" w:eastAsiaTheme="minorEastAsia" w:hAnsiTheme="minorHAnsi" w:cstheme="minorBidi"/>
          <w:sz w:val="22"/>
          <w:szCs w:val="22"/>
          <w:rPrChange w:id="1059"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"_Toc88474870" </w:instrText>
      </w:r>
      <w:r w:rsidRPr="00A52CD9">
        <w:fldChar w:fldCharType="separate"/>
      </w:r>
      <w:r w:rsidR="00A56FEA" w:rsidRPr="00A52CD9">
        <w:rPr>
          <w:rStyle w:val="Hyperlink"/>
          <w:rPrChange w:id="1060" w:author="Vermette, Stephane" w:date="2022-01-19T05:44:00Z">
            <w:rPr>
              <w:rStyle w:val="Hyperlink"/>
              <w:noProof/>
            </w:rPr>
          </w:rPrChange>
        </w:rPr>
        <w:t>17</w:t>
      </w:r>
      <w:r w:rsidR="00A56FEA" w:rsidRPr="00A52CD9">
        <w:rPr>
          <w:rFonts w:asciiTheme="minorHAnsi" w:eastAsiaTheme="minorEastAsia" w:hAnsiTheme="minorHAnsi" w:cstheme="minorBidi"/>
          <w:sz w:val="22"/>
          <w:szCs w:val="22"/>
          <w:rPrChange w:id="1061"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1062" w:author="Vermette, Stephane" w:date="2022-01-19T05:44:00Z">
            <w:rPr>
              <w:rStyle w:val="Hyperlink"/>
              <w:noProof/>
            </w:rPr>
          </w:rPrChange>
        </w:rPr>
        <w:t>Document Control</w:t>
      </w:r>
      <w:r w:rsidR="00A56FEA" w:rsidRPr="00A52CD9">
        <w:rPr>
          <w:webHidden/>
          <w:rPrChange w:id="1063" w:author="Vermette, Stephane" w:date="2022-01-19T05:44:00Z">
            <w:rPr>
              <w:noProof/>
              <w:webHidden/>
            </w:rPr>
          </w:rPrChange>
        </w:rPr>
        <w:tab/>
      </w:r>
      <w:r w:rsidR="00A56FEA" w:rsidRPr="00A52CD9">
        <w:rPr>
          <w:webHidden/>
          <w:rPrChange w:id="1064" w:author="Vermette, Stephane" w:date="2022-01-19T05:44:00Z">
            <w:rPr>
              <w:noProof/>
              <w:webHidden/>
            </w:rPr>
          </w:rPrChange>
        </w:rPr>
        <w:fldChar w:fldCharType="begin"/>
      </w:r>
      <w:r w:rsidR="00A56FEA" w:rsidRPr="00A52CD9">
        <w:rPr>
          <w:webHidden/>
          <w:rPrChange w:id="1065" w:author="Vermette, Stephane" w:date="2022-01-19T05:44:00Z">
            <w:rPr>
              <w:noProof/>
              <w:webHidden/>
            </w:rPr>
          </w:rPrChange>
        </w:rPr>
        <w:instrText xml:space="preserve"> PAGEREF _Toc88474870 \h </w:instrText>
      </w:r>
      <w:r w:rsidR="00A56FEA" w:rsidRPr="00A52CD9">
        <w:rPr>
          <w:webHidden/>
          <w:rPrChange w:id="1066" w:author="Vermette, Stephane" w:date="2022-01-19T05:44:00Z">
            <w:rPr>
              <w:noProof/>
              <w:webHidden/>
            </w:rPr>
          </w:rPrChange>
        </w:rPr>
      </w:r>
      <w:r w:rsidR="00A56FEA" w:rsidRPr="00A52CD9">
        <w:rPr>
          <w:webHidden/>
          <w:rPrChange w:id="1067" w:author="Vermette, Stephane" w:date="2022-01-19T05:44:00Z">
            <w:rPr>
              <w:noProof/>
              <w:webHidden/>
            </w:rPr>
          </w:rPrChange>
        </w:rPr>
        <w:fldChar w:fldCharType="separate"/>
      </w:r>
      <w:r w:rsidR="00A56FEA" w:rsidRPr="00A52CD9">
        <w:rPr>
          <w:webHidden/>
          <w:rPrChange w:id="1068" w:author="Vermette, Stephane" w:date="2022-01-19T05:44:00Z">
            <w:rPr>
              <w:noProof/>
              <w:webHidden/>
            </w:rPr>
          </w:rPrChange>
        </w:rPr>
        <w:t>76</w:t>
      </w:r>
      <w:r w:rsidR="00A56FEA" w:rsidRPr="00A52CD9">
        <w:rPr>
          <w:webHidden/>
          <w:rPrChange w:id="1069" w:author="Vermette, Stephane" w:date="2022-01-19T05:44:00Z">
            <w:rPr>
              <w:noProof/>
              <w:webHidden/>
            </w:rPr>
          </w:rPrChange>
        </w:rPr>
        <w:fldChar w:fldCharType="end"/>
      </w:r>
      <w:r w:rsidRPr="00A52CD9">
        <w:rPr>
          <w:rPrChange w:id="1070" w:author="Vermette, Stephane" w:date="2022-01-19T05:44:00Z">
            <w:rPr>
              <w:noProof/>
            </w:rPr>
          </w:rPrChange>
        </w:rPr>
        <w:fldChar w:fldCharType="end"/>
      </w:r>
    </w:p>
    <w:p w14:paraId="038E46E8" w14:textId="3FF52BF2" w:rsidR="00A56FEA" w:rsidRPr="00A52CD9" w:rsidRDefault="00C423ED">
      <w:pPr>
        <w:pStyle w:val="TOC2"/>
        <w:rPr>
          <w:rFonts w:asciiTheme="minorHAnsi" w:hAnsiTheme="minorHAnsi"/>
          <w:noProof w:val="0"/>
          <w:sz w:val="22"/>
          <w:lang w:val="en-US" w:eastAsia="en-US"/>
          <w:rPrChange w:id="1071" w:author="Vermette, Stephane" w:date="2022-01-19T05:44:00Z">
            <w:rPr>
              <w:rFonts w:asciiTheme="minorHAnsi" w:hAnsiTheme="minorHAnsi"/>
              <w:sz w:val="22"/>
              <w:lang w:val="en-US" w:eastAsia="en-US"/>
            </w:rPr>
          </w:rPrChange>
        </w:rPr>
      </w:pPr>
      <w:r w:rsidRPr="00A52CD9">
        <w:rPr>
          <w:noProof w:val="0"/>
          <w:lang w:val="en-US"/>
          <w:rPrChange w:id="1072" w:author="Vermette, Stephane" w:date="2022-01-19T05:44:00Z">
            <w:rPr/>
          </w:rPrChange>
        </w:rPr>
        <w:fldChar w:fldCharType="begin"/>
      </w:r>
      <w:r w:rsidRPr="00A52CD9">
        <w:rPr>
          <w:noProof w:val="0"/>
          <w:lang w:val="en-US"/>
          <w:rPrChange w:id="1073" w:author="Vermette, Stephane" w:date="2022-01-19T05:44:00Z">
            <w:rPr/>
          </w:rPrChange>
        </w:rPr>
        <w:instrText xml:space="preserve"> HYPERLINK \l "_Toc88474871" </w:instrText>
      </w:r>
      <w:r w:rsidRPr="00A52CD9">
        <w:rPr>
          <w:noProof w:val="0"/>
          <w:lang w:val="en-US"/>
          <w:rPrChange w:id="1074" w:author="Vermette, Stephane" w:date="2022-01-19T05:44:00Z">
            <w:rPr/>
          </w:rPrChange>
        </w:rPr>
        <w:fldChar w:fldCharType="separate"/>
      </w:r>
      <w:r w:rsidR="00A56FEA" w:rsidRPr="00A52CD9">
        <w:rPr>
          <w:rStyle w:val="Hyperlink"/>
          <w:noProof w:val="0"/>
          <w:lang w:val="en-US"/>
          <w:rPrChange w:id="1075" w:author="Vermette, Stephane" w:date="2022-01-19T05:44:00Z">
            <w:rPr>
              <w:rStyle w:val="Hyperlink"/>
            </w:rPr>
          </w:rPrChange>
        </w:rPr>
        <w:t>Amendment History</w:t>
      </w:r>
      <w:r w:rsidR="00A56FEA" w:rsidRPr="00A52CD9">
        <w:rPr>
          <w:noProof w:val="0"/>
          <w:webHidden/>
          <w:lang w:val="en-US"/>
          <w:rPrChange w:id="1076" w:author="Vermette, Stephane" w:date="2022-01-19T05:44:00Z">
            <w:rPr>
              <w:webHidden/>
            </w:rPr>
          </w:rPrChange>
        </w:rPr>
        <w:tab/>
      </w:r>
      <w:r w:rsidR="00A56FEA" w:rsidRPr="00A52CD9">
        <w:rPr>
          <w:noProof w:val="0"/>
          <w:webHidden/>
          <w:lang w:val="en-US"/>
          <w:rPrChange w:id="1077" w:author="Vermette, Stephane" w:date="2022-01-19T05:44:00Z">
            <w:rPr>
              <w:webHidden/>
            </w:rPr>
          </w:rPrChange>
        </w:rPr>
        <w:fldChar w:fldCharType="begin"/>
      </w:r>
      <w:r w:rsidR="00A56FEA" w:rsidRPr="00A52CD9">
        <w:rPr>
          <w:noProof w:val="0"/>
          <w:webHidden/>
          <w:lang w:val="en-US"/>
          <w:rPrChange w:id="1078" w:author="Vermette, Stephane" w:date="2022-01-19T05:44:00Z">
            <w:rPr>
              <w:webHidden/>
            </w:rPr>
          </w:rPrChange>
        </w:rPr>
        <w:instrText xml:space="preserve"> PAGEREF _Toc88474871 \h </w:instrText>
      </w:r>
      <w:r w:rsidR="00A56FEA" w:rsidRPr="00A52CD9">
        <w:rPr>
          <w:noProof w:val="0"/>
          <w:webHidden/>
          <w:lang w:val="en-US"/>
          <w:rPrChange w:id="1079" w:author="Vermette, Stephane" w:date="2022-01-19T05:44:00Z">
            <w:rPr>
              <w:webHidden/>
            </w:rPr>
          </w:rPrChange>
        </w:rPr>
      </w:r>
      <w:r w:rsidR="00A56FEA" w:rsidRPr="00A52CD9">
        <w:rPr>
          <w:noProof w:val="0"/>
          <w:webHidden/>
          <w:lang w:val="en-US"/>
          <w:rPrChange w:id="1080" w:author="Vermette, Stephane" w:date="2022-01-19T05:44:00Z">
            <w:rPr>
              <w:webHidden/>
            </w:rPr>
          </w:rPrChange>
        </w:rPr>
        <w:fldChar w:fldCharType="separate"/>
      </w:r>
      <w:r w:rsidR="00A56FEA" w:rsidRPr="00A52CD9">
        <w:rPr>
          <w:noProof w:val="0"/>
          <w:webHidden/>
          <w:lang w:val="en-US"/>
          <w:rPrChange w:id="1081" w:author="Vermette, Stephane" w:date="2022-01-19T05:44:00Z">
            <w:rPr>
              <w:webHidden/>
            </w:rPr>
          </w:rPrChange>
        </w:rPr>
        <w:t>76</w:t>
      </w:r>
      <w:r w:rsidR="00A56FEA" w:rsidRPr="00A52CD9">
        <w:rPr>
          <w:noProof w:val="0"/>
          <w:webHidden/>
          <w:lang w:val="en-US"/>
          <w:rPrChange w:id="1082" w:author="Vermette, Stephane" w:date="2022-01-19T05:44:00Z">
            <w:rPr>
              <w:webHidden/>
            </w:rPr>
          </w:rPrChange>
        </w:rPr>
        <w:fldChar w:fldCharType="end"/>
      </w:r>
      <w:r w:rsidRPr="00A52CD9">
        <w:rPr>
          <w:noProof w:val="0"/>
          <w:lang w:val="en-US"/>
          <w:rPrChange w:id="1083" w:author="Vermette, Stephane" w:date="2022-01-19T05:44:00Z">
            <w:rPr/>
          </w:rPrChange>
        </w:rPr>
        <w:fldChar w:fldCharType="end"/>
      </w:r>
    </w:p>
    <w:p w14:paraId="0442F7AB" w14:textId="39716881" w:rsidR="00A56FEA" w:rsidRPr="00A52CD9" w:rsidRDefault="00C423ED">
      <w:pPr>
        <w:pStyle w:val="TOC2"/>
        <w:rPr>
          <w:rFonts w:asciiTheme="minorHAnsi" w:hAnsiTheme="minorHAnsi"/>
          <w:noProof w:val="0"/>
          <w:sz w:val="22"/>
          <w:lang w:val="en-US" w:eastAsia="en-US"/>
          <w:rPrChange w:id="1084" w:author="Vermette, Stephane" w:date="2022-01-19T05:44:00Z">
            <w:rPr>
              <w:rFonts w:asciiTheme="minorHAnsi" w:hAnsiTheme="minorHAnsi"/>
              <w:sz w:val="22"/>
              <w:lang w:val="en-US" w:eastAsia="en-US"/>
            </w:rPr>
          </w:rPrChange>
        </w:rPr>
      </w:pPr>
      <w:r w:rsidRPr="00A52CD9">
        <w:rPr>
          <w:noProof w:val="0"/>
          <w:lang w:val="en-US"/>
          <w:rPrChange w:id="1085" w:author="Vermette, Stephane" w:date="2022-01-19T05:44:00Z">
            <w:rPr/>
          </w:rPrChange>
        </w:rPr>
        <w:fldChar w:fldCharType="begin"/>
      </w:r>
      <w:r w:rsidRPr="00A52CD9">
        <w:rPr>
          <w:noProof w:val="0"/>
          <w:lang w:val="en-US"/>
          <w:rPrChange w:id="1086" w:author="Vermette, Stephane" w:date="2022-01-19T05:44:00Z">
            <w:rPr/>
          </w:rPrChange>
        </w:rPr>
        <w:instrText xml:space="preserve"> HYPERLINK \l "_Toc88474872" </w:instrText>
      </w:r>
      <w:r w:rsidRPr="00A52CD9">
        <w:rPr>
          <w:noProof w:val="0"/>
          <w:lang w:val="en-US"/>
          <w:rPrChange w:id="1087" w:author="Vermette, Stephane" w:date="2022-01-19T05:44:00Z">
            <w:rPr/>
          </w:rPrChange>
        </w:rPr>
        <w:fldChar w:fldCharType="separate"/>
      </w:r>
      <w:r w:rsidR="00A56FEA" w:rsidRPr="00A52CD9">
        <w:rPr>
          <w:rStyle w:val="Hyperlink"/>
          <w:noProof w:val="0"/>
          <w:lang w:val="en-US"/>
          <w:rPrChange w:id="1088" w:author="Vermette, Stephane" w:date="2022-01-19T05:44:00Z">
            <w:rPr>
              <w:rStyle w:val="Hyperlink"/>
            </w:rPr>
          </w:rPrChange>
        </w:rPr>
        <w:t>Solution Guide Reviewers &amp; Approvers</w:t>
      </w:r>
      <w:r w:rsidR="00A56FEA" w:rsidRPr="00A52CD9">
        <w:rPr>
          <w:noProof w:val="0"/>
          <w:webHidden/>
          <w:lang w:val="en-US"/>
          <w:rPrChange w:id="1089" w:author="Vermette, Stephane" w:date="2022-01-19T05:44:00Z">
            <w:rPr>
              <w:webHidden/>
            </w:rPr>
          </w:rPrChange>
        </w:rPr>
        <w:tab/>
      </w:r>
      <w:r w:rsidR="00A56FEA" w:rsidRPr="00A52CD9">
        <w:rPr>
          <w:noProof w:val="0"/>
          <w:webHidden/>
          <w:lang w:val="en-US"/>
          <w:rPrChange w:id="1090" w:author="Vermette, Stephane" w:date="2022-01-19T05:44:00Z">
            <w:rPr>
              <w:webHidden/>
            </w:rPr>
          </w:rPrChange>
        </w:rPr>
        <w:fldChar w:fldCharType="begin"/>
      </w:r>
      <w:r w:rsidR="00A56FEA" w:rsidRPr="00A52CD9">
        <w:rPr>
          <w:noProof w:val="0"/>
          <w:webHidden/>
          <w:lang w:val="en-US"/>
          <w:rPrChange w:id="1091" w:author="Vermette, Stephane" w:date="2022-01-19T05:44:00Z">
            <w:rPr>
              <w:webHidden/>
            </w:rPr>
          </w:rPrChange>
        </w:rPr>
        <w:instrText xml:space="preserve"> PAGEREF _Toc88474872 \h </w:instrText>
      </w:r>
      <w:r w:rsidR="00A56FEA" w:rsidRPr="00A52CD9">
        <w:rPr>
          <w:noProof w:val="0"/>
          <w:webHidden/>
          <w:lang w:val="en-US"/>
          <w:rPrChange w:id="1092" w:author="Vermette, Stephane" w:date="2022-01-19T05:44:00Z">
            <w:rPr>
              <w:webHidden/>
            </w:rPr>
          </w:rPrChange>
        </w:rPr>
      </w:r>
      <w:r w:rsidR="00A56FEA" w:rsidRPr="00A52CD9">
        <w:rPr>
          <w:noProof w:val="0"/>
          <w:webHidden/>
          <w:lang w:val="en-US"/>
          <w:rPrChange w:id="1093" w:author="Vermette, Stephane" w:date="2022-01-19T05:44:00Z">
            <w:rPr>
              <w:webHidden/>
            </w:rPr>
          </w:rPrChange>
        </w:rPr>
        <w:fldChar w:fldCharType="separate"/>
      </w:r>
      <w:r w:rsidR="00A56FEA" w:rsidRPr="00A52CD9">
        <w:rPr>
          <w:noProof w:val="0"/>
          <w:webHidden/>
          <w:lang w:val="en-US"/>
          <w:rPrChange w:id="1094" w:author="Vermette, Stephane" w:date="2022-01-19T05:44:00Z">
            <w:rPr>
              <w:webHidden/>
            </w:rPr>
          </w:rPrChange>
        </w:rPr>
        <w:t>76</w:t>
      </w:r>
      <w:r w:rsidR="00A56FEA" w:rsidRPr="00A52CD9">
        <w:rPr>
          <w:noProof w:val="0"/>
          <w:webHidden/>
          <w:lang w:val="en-US"/>
          <w:rPrChange w:id="1095" w:author="Vermette, Stephane" w:date="2022-01-19T05:44:00Z">
            <w:rPr>
              <w:webHidden/>
            </w:rPr>
          </w:rPrChange>
        </w:rPr>
        <w:fldChar w:fldCharType="end"/>
      </w:r>
      <w:r w:rsidRPr="00A52CD9">
        <w:rPr>
          <w:noProof w:val="0"/>
          <w:lang w:val="en-US"/>
          <w:rPrChange w:id="1096" w:author="Vermette, Stephane" w:date="2022-01-19T05:44:00Z">
            <w:rPr/>
          </w:rPrChange>
        </w:rPr>
        <w:fldChar w:fldCharType="end"/>
      </w:r>
    </w:p>
    <w:p w14:paraId="1824163E" w14:textId="10D723E7" w:rsidR="00A56FEA" w:rsidRPr="00A52CD9" w:rsidRDefault="00C423ED">
      <w:pPr>
        <w:pStyle w:val="TOC1"/>
        <w:rPr>
          <w:rFonts w:asciiTheme="minorHAnsi" w:eastAsiaTheme="minorEastAsia" w:hAnsiTheme="minorHAnsi" w:cstheme="minorBidi"/>
          <w:sz w:val="22"/>
          <w:szCs w:val="22"/>
          <w:rPrChange w:id="1097" w:author="Vermette, Stephane" w:date="2022-01-19T05:44:00Z">
            <w:rPr>
              <w:rFonts w:asciiTheme="minorHAnsi" w:eastAsiaTheme="minorEastAsia" w:hAnsiTheme="minorHAnsi" w:cstheme="minorBidi"/>
              <w:noProof/>
              <w:sz w:val="22"/>
              <w:szCs w:val="22"/>
            </w:rPr>
          </w:rPrChange>
        </w:rPr>
      </w:pPr>
      <w:r w:rsidRPr="00A52CD9">
        <w:fldChar w:fldCharType="begin"/>
      </w:r>
      <w:r w:rsidRPr="00A52CD9">
        <w:instrText xml:space="preserve"> HYPERLINK \l "_Toc88474873" </w:instrText>
      </w:r>
      <w:r w:rsidRPr="00A52CD9">
        <w:fldChar w:fldCharType="separate"/>
      </w:r>
      <w:r w:rsidR="00A56FEA" w:rsidRPr="00A52CD9">
        <w:rPr>
          <w:rStyle w:val="Hyperlink"/>
          <w:rPrChange w:id="1098" w:author="Vermette, Stephane" w:date="2022-01-19T05:44:00Z">
            <w:rPr>
              <w:rStyle w:val="Hyperlink"/>
              <w:noProof/>
            </w:rPr>
          </w:rPrChange>
        </w:rPr>
        <w:t>18</w:t>
      </w:r>
      <w:r w:rsidR="00A56FEA" w:rsidRPr="00A52CD9">
        <w:rPr>
          <w:rFonts w:asciiTheme="minorHAnsi" w:eastAsiaTheme="minorEastAsia" w:hAnsiTheme="minorHAnsi" w:cstheme="minorBidi"/>
          <w:sz w:val="22"/>
          <w:szCs w:val="22"/>
          <w:rPrChange w:id="1099" w:author="Vermette, Stephane" w:date="2022-01-19T05:44:00Z">
            <w:rPr>
              <w:rFonts w:asciiTheme="minorHAnsi" w:eastAsiaTheme="minorEastAsia" w:hAnsiTheme="minorHAnsi" w:cstheme="minorBidi"/>
              <w:noProof/>
              <w:sz w:val="22"/>
              <w:szCs w:val="22"/>
            </w:rPr>
          </w:rPrChange>
        </w:rPr>
        <w:tab/>
      </w:r>
      <w:r w:rsidR="00A56FEA" w:rsidRPr="00A52CD9">
        <w:rPr>
          <w:rStyle w:val="Hyperlink"/>
          <w:rPrChange w:id="1100" w:author="Vermette, Stephane" w:date="2022-01-19T05:44:00Z">
            <w:rPr>
              <w:rStyle w:val="Hyperlink"/>
              <w:noProof/>
            </w:rPr>
          </w:rPrChange>
        </w:rPr>
        <w:t>Appendix</w:t>
      </w:r>
      <w:r w:rsidR="00A56FEA" w:rsidRPr="00A52CD9">
        <w:rPr>
          <w:webHidden/>
          <w:rPrChange w:id="1101" w:author="Vermette, Stephane" w:date="2022-01-19T05:44:00Z">
            <w:rPr>
              <w:noProof/>
              <w:webHidden/>
            </w:rPr>
          </w:rPrChange>
        </w:rPr>
        <w:tab/>
      </w:r>
      <w:r w:rsidR="00A56FEA" w:rsidRPr="00A52CD9">
        <w:rPr>
          <w:webHidden/>
          <w:rPrChange w:id="1102" w:author="Vermette, Stephane" w:date="2022-01-19T05:44:00Z">
            <w:rPr>
              <w:noProof/>
              <w:webHidden/>
            </w:rPr>
          </w:rPrChange>
        </w:rPr>
        <w:fldChar w:fldCharType="begin"/>
      </w:r>
      <w:r w:rsidR="00A56FEA" w:rsidRPr="00A52CD9">
        <w:rPr>
          <w:webHidden/>
          <w:rPrChange w:id="1103" w:author="Vermette, Stephane" w:date="2022-01-19T05:44:00Z">
            <w:rPr>
              <w:noProof/>
              <w:webHidden/>
            </w:rPr>
          </w:rPrChange>
        </w:rPr>
        <w:instrText xml:space="preserve"> PAGEREF _Toc88474873 \h </w:instrText>
      </w:r>
      <w:r w:rsidR="00A56FEA" w:rsidRPr="00A52CD9">
        <w:rPr>
          <w:webHidden/>
          <w:rPrChange w:id="1104" w:author="Vermette, Stephane" w:date="2022-01-19T05:44:00Z">
            <w:rPr>
              <w:noProof/>
              <w:webHidden/>
            </w:rPr>
          </w:rPrChange>
        </w:rPr>
      </w:r>
      <w:r w:rsidR="00A56FEA" w:rsidRPr="00A52CD9">
        <w:rPr>
          <w:webHidden/>
          <w:rPrChange w:id="1105" w:author="Vermette, Stephane" w:date="2022-01-19T05:44:00Z">
            <w:rPr>
              <w:noProof/>
              <w:webHidden/>
            </w:rPr>
          </w:rPrChange>
        </w:rPr>
        <w:fldChar w:fldCharType="separate"/>
      </w:r>
      <w:r w:rsidR="00A56FEA" w:rsidRPr="00A52CD9">
        <w:rPr>
          <w:webHidden/>
          <w:rPrChange w:id="1106" w:author="Vermette, Stephane" w:date="2022-01-19T05:44:00Z">
            <w:rPr>
              <w:noProof/>
              <w:webHidden/>
            </w:rPr>
          </w:rPrChange>
        </w:rPr>
        <w:t>77</w:t>
      </w:r>
      <w:r w:rsidR="00A56FEA" w:rsidRPr="00A52CD9">
        <w:rPr>
          <w:webHidden/>
          <w:rPrChange w:id="1107" w:author="Vermette, Stephane" w:date="2022-01-19T05:44:00Z">
            <w:rPr>
              <w:noProof/>
              <w:webHidden/>
            </w:rPr>
          </w:rPrChange>
        </w:rPr>
        <w:fldChar w:fldCharType="end"/>
      </w:r>
      <w:r w:rsidRPr="00A52CD9">
        <w:rPr>
          <w:rPrChange w:id="1108" w:author="Vermette, Stephane" w:date="2022-01-19T05:44:00Z">
            <w:rPr>
              <w:noProof/>
            </w:rPr>
          </w:rPrChange>
        </w:rPr>
        <w:fldChar w:fldCharType="end"/>
      </w:r>
    </w:p>
    <w:p w14:paraId="3B760810" w14:textId="6D9EFC84" w:rsidR="00A56FEA" w:rsidRPr="00A52CD9" w:rsidRDefault="00C423ED">
      <w:pPr>
        <w:pStyle w:val="TOC2"/>
        <w:rPr>
          <w:rFonts w:asciiTheme="minorHAnsi" w:hAnsiTheme="minorHAnsi"/>
          <w:noProof w:val="0"/>
          <w:sz w:val="22"/>
          <w:lang w:val="en-US" w:eastAsia="en-US"/>
          <w:rPrChange w:id="1109" w:author="Vermette, Stephane" w:date="2022-01-19T05:44:00Z">
            <w:rPr>
              <w:rFonts w:asciiTheme="minorHAnsi" w:hAnsiTheme="minorHAnsi"/>
              <w:sz w:val="22"/>
              <w:lang w:val="en-US" w:eastAsia="en-US"/>
            </w:rPr>
          </w:rPrChange>
        </w:rPr>
      </w:pPr>
      <w:r w:rsidRPr="00A52CD9">
        <w:rPr>
          <w:noProof w:val="0"/>
          <w:lang w:val="en-US"/>
          <w:rPrChange w:id="1110" w:author="Vermette, Stephane" w:date="2022-01-19T05:44:00Z">
            <w:rPr/>
          </w:rPrChange>
        </w:rPr>
        <w:fldChar w:fldCharType="begin"/>
      </w:r>
      <w:r w:rsidRPr="00A52CD9">
        <w:rPr>
          <w:noProof w:val="0"/>
          <w:lang w:val="en-US"/>
          <w:rPrChange w:id="1111" w:author="Vermette, Stephane" w:date="2022-01-19T05:44:00Z">
            <w:rPr/>
          </w:rPrChange>
        </w:rPr>
        <w:instrText xml:space="preserve"> HYPERLINK \</w:instrText>
      </w:r>
      <w:r w:rsidRPr="00A52CD9">
        <w:rPr>
          <w:noProof w:val="0"/>
          <w:lang w:val="en-US"/>
          <w:rPrChange w:id="1112" w:author="Vermette, Stephane" w:date="2022-01-19T05:44:00Z">
            <w:rPr/>
          </w:rPrChange>
        </w:rPr>
        <w:instrText xml:space="preserve">l "_Toc88474874" </w:instrText>
      </w:r>
      <w:r w:rsidRPr="00A52CD9">
        <w:rPr>
          <w:noProof w:val="0"/>
          <w:lang w:val="en-US"/>
          <w:rPrChange w:id="1113" w:author="Vermette, Stephane" w:date="2022-01-19T05:44:00Z">
            <w:rPr/>
          </w:rPrChange>
        </w:rPr>
        <w:fldChar w:fldCharType="separate"/>
      </w:r>
      <w:r w:rsidR="00A56FEA" w:rsidRPr="00A52CD9">
        <w:rPr>
          <w:rStyle w:val="Hyperlink"/>
          <w:noProof w:val="0"/>
          <w:lang w:val="en-US"/>
          <w:rPrChange w:id="1114" w:author="Vermette, Stephane" w:date="2022-01-19T05:44:00Z">
            <w:rPr>
              <w:rStyle w:val="Hyperlink"/>
            </w:rPr>
          </w:rPrChange>
        </w:rPr>
        <w:t>Acronyms</w:t>
      </w:r>
      <w:r w:rsidR="00A56FEA" w:rsidRPr="00A52CD9">
        <w:rPr>
          <w:noProof w:val="0"/>
          <w:webHidden/>
          <w:lang w:val="en-US"/>
          <w:rPrChange w:id="1115" w:author="Vermette, Stephane" w:date="2022-01-19T05:44:00Z">
            <w:rPr>
              <w:webHidden/>
            </w:rPr>
          </w:rPrChange>
        </w:rPr>
        <w:tab/>
      </w:r>
      <w:r w:rsidR="00A56FEA" w:rsidRPr="00A52CD9">
        <w:rPr>
          <w:noProof w:val="0"/>
          <w:webHidden/>
          <w:lang w:val="en-US"/>
          <w:rPrChange w:id="1116" w:author="Vermette, Stephane" w:date="2022-01-19T05:44:00Z">
            <w:rPr>
              <w:webHidden/>
            </w:rPr>
          </w:rPrChange>
        </w:rPr>
        <w:fldChar w:fldCharType="begin"/>
      </w:r>
      <w:r w:rsidR="00A56FEA" w:rsidRPr="00A52CD9">
        <w:rPr>
          <w:noProof w:val="0"/>
          <w:webHidden/>
          <w:lang w:val="en-US"/>
          <w:rPrChange w:id="1117" w:author="Vermette, Stephane" w:date="2022-01-19T05:44:00Z">
            <w:rPr>
              <w:webHidden/>
            </w:rPr>
          </w:rPrChange>
        </w:rPr>
        <w:instrText xml:space="preserve"> PAGEREF _Toc88474874 \h </w:instrText>
      </w:r>
      <w:r w:rsidR="00A56FEA" w:rsidRPr="00A52CD9">
        <w:rPr>
          <w:noProof w:val="0"/>
          <w:webHidden/>
          <w:lang w:val="en-US"/>
          <w:rPrChange w:id="1118" w:author="Vermette, Stephane" w:date="2022-01-19T05:44:00Z">
            <w:rPr>
              <w:webHidden/>
            </w:rPr>
          </w:rPrChange>
        </w:rPr>
      </w:r>
      <w:r w:rsidR="00A56FEA" w:rsidRPr="00A52CD9">
        <w:rPr>
          <w:noProof w:val="0"/>
          <w:webHidden/>
          <w:lang w:val="en-US"/>
          <w:rPrChange w:id="1119" w:author="Vermette, Stephane" w:date="2022-01-19T05:44:00Z">
            <w:rPr>
              <w:webHidden/>
            </w:rPr>
          </w:rPrChange>
        </w:rPr>
        <w:fldChar w:fldCharType="separate"/>
      </w:r>
      <w:r w:rsidR="00A56FEA" w:rsidRPr="00A52CD9">
        <w:rPr>
          <w:noProof w:val="0"/>
          <w:webHidden/>
          <w:lang w:val="en-US"/>
          <w:rPrChange w:id="1120" w:author="Vermette, Stephane" w:date="2022-01-19T05:44:00Z">
            <w:rPr>
              <w:webHidden/>
            </w:rPr>
          </w:rPrChange>
        </w:rPr>
        <w:t>77</w:t>
      </w:r>
      <w:r w:rsidR="00A56FEA" w:rsidRPr="00A52CD9">
        <w:rPr>
          <w:noProof w:val="0"/>
          <w:webHidden/>
          <w:lang w:val="en-US"/>
          <w:rPrChange w:id="1121" w:author="Vermette, Stephane" w:date="2022-01-19T05:44:00Z">
            <w:rPr>
              <w:webHidden/>
            </w:rPr>
          </w:rPrChange>
        </w:rPr>
        <w:fldChar w:fldCharType="end"/>
      </w:r>
      <w:r w:rsidRPr="00A52CD9">
        <w:rPr>
          <w:noProof w:val="0"/>
          <w:lang w:val="en-US"/>
          <w:rPrChange w:id="1122" w:author="Vermette, Stephane" w:date="2022-01-19T05:44:00Z">
            <w:rPr/>
          </w:rPrChange>
        </w:rPr>
        <w:fldChar w:fldCharType="end"/>
      </w:r>
    </w:p>
    <w:p w14:paraId="1C98B3EA" w14:textId="021C1182" w:rsidR="00BB42D5" w:rsidRPr="00A52CD9" w:rsidRDefault="00D50D96" w:rsidP="00761FA3">
      <w:pPr>
        <w:pStyle w:val="TOC1"/>
      </w:pPr>
      <w:r w:rsidRPr="00A52CD9">
        <w:fldChar w:fldCharType="end"/>
      </w:r>
    </w:p>
    <w:p w14:paraId="1C98B3EB" w14:textId="77777777" w:rsidR="00BB42D5" w:rsidRPr="00A52CD9" w:rsidRDefault="00BB42D5" w:rsidP="00761FA3">
      <w:pPr>
        <w:pStyle w:val="TOC1"/>
      </w:pPr>
    </w:p>
    <w:p w14:paraId="1C98B3EC" w14:textId="17505918" w:rsidR="00BB42D5" w:rsidRPr="00A52CD9" w:rsidRDefault="00BB42D5" w:rsidP="00A52CD9">
      <w:pPr>
        <w:pStyle w:val="BodyText"/>
        <w:sectPr w:rsidR="00BB42D5" w:rsidRPr="00A52CD9" w:rsidSect="009610C1">
          <w:headerReference w:type="default" r:id="rId14"/>
          <w:footerReference w:type="default" r:id="rId15"/>
          <w:pgSz w:w="11907" w:h="16839" w:code="9"/>
          <w:pgMar w:top="1418" w:right="907" w:bottom="851" w:left="1701" w:header="476" w:footer="720" w:gutter="0"/>
          <w:cols w:space="720"/>
          <w:docGrid w:linePitch="299"/>
        </w:sectPr>
      </w:pPr>
      <w:bookmarkStart w:id="1123" w:name="_Toc206231326"/>
      <w:bookmarkStart w:id="1124" w:name="_Toc209340749"/>
      <w:bookmarkStart w:id="1125" w:name="_Toc209340799"/>
      <w:bookmarkStart w:id="1126" w:name="_Toc362438889"/>
      <w:bookmarkStart w:id="1127" w:name="_Toc425166677"/>
      <w:bookmarkStart w:id="1128" w:name="_Toc425166679"/>
    </w:p>
    <w:p w14:paraId="1C98B41E" w14:textId="4E4B2792" w:rsidR="009610C1" w:rsidRPr="00A52CD9" w:rsidRDefault="00056470" w:rsidP="00A52CD9">
      <w:pPr>
        <w:pStyle w:val="Heading1"/>
      </w:pPr>
      <w:bookmarkStart w:id="1129" w:name="_Toc88474791"/>
      <w:bookmarkEnd w:id="1123"/>
      <w:bookmarkEnd w:id="1124"/>
      <w:bookmarkEnd w:id="1125"/>
      <w:bookmarkEnd w:id="1126"/>
      <w:bookmarkEnd w:id="1127"/>
      <w:bookmarkEnd w:id="1128"/>
      <w:r w:rsidRPr="00A52CD9">
        <w:lastRenderedPageBreak/>
        <w:t>Headlines, Contacts &amp; Training</w:t>
      </w:r>
      <w:bookmarkEnd w:id="1129"/>
    </w:p>
    <w:p w14:paraId="2FC9EB6F" w14:textId="1D875CBC" w:rsidR="00495F23" w:rsidRPr="00A52CD9" w:rsidRDefault="00495F23" w:rsidP="00A52CD9">
      <w:pPr>
        <w:pStyle w:val="BodyText"/>
      </w:pPr>
      <w:bookmarkStart w:id="1130" w:name="_Toc88474792"/>
      <w:r w:rsidRPr="00A52CD9">
        <w:t>Contacts:</w:t>
      </w:r>
      <w:bookmarkEnd w:id="1130"/>
    </w:p>
    <w:p w14:paraId="76884A3A" w14:textId="65947F57" w:rsidR="00700C97" w:rsidRPr="00A52CD9" w:rsidRDefault="00700C97" w:rsidP="009610C1"/>
    <w:tbl>
      <w:tblPr>
        <w:tblStyle w:val="GridTable1Light"/>
        <w:tblW w:w="0" w:type="auto"/>
        <w:tblLook w:val="04A0" w:firstRow="1" w:lastRow="0" w:firstColumn="1" w:lastColumn="0" w:noHBand="0" w:noVBand="1"/>
      </w:tblPr>
      <w:tblGrid>
        <w:gridCol w:w="4498"/>
        <w:gridCol w:w="4519"/>
      </w:tblGrid>
      <w:tr w:rsidR="00700C97" w:rsidRPr="00A52CD9" w14:paraId="70A35429" w14:textId="77777777" w:rsidTr="002E5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BEAC3D7" w14:textId="07351133" w:rsidR="00700C97" w:rsidRPr="00A52CD9" w:rsidRDefault="002E59A4" w:rsidP="009610C1">
            <w:r w:rsidRPr="00A52CD9">
              <w:t>Role</w:t>
            </w:r>
          </w:p>
        </w:tc>
        <w:tc>
          <w:tcPr>
            <w:tcW w:w="4645" w:type="dxa"/>
          </w:tcPr>
          <w:p w14:paraId="6867C953" w14:textId="3C9A2E73" w:rsidR="00700C97" w:rsidRPr="00A52CD9" w:rsidRDefault="002E59A4" w:rsidP="009610C1">
            <w:pPr>
              <w:cnfStyle w:val="100000000000" w:firstRow="1" w:lastRow="0" w:firstColumn="0" w:lastColumn="0" w:oddVBand="0" w:evenVBand="0" w:oddHBand="0" w:evenHBand="0" w:firstRowFirstColumn="0" w:firstRowLastColumn="0" w:lastRowFirstColumn="0" w:lastRowLastColumn="0"/>
            </w:pPr>
            <w:r w:rsidRPr="00A52CD9">
              <w:t>Contact Details</w:t>
            </w:r>
          </w:p>
        </w:tc>
      </w:tr>
      <w:tr w:rsidR="002E59A4" w:rsidRPr="00A52CD9" w14:paraId="0602B46D"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44E08F06" w14:textId="14280271" w:rsidR="002E59A4" w:rsidRPr="00A52CD9" w:rsidRDefault="002E59A4" w:rsidP="002E59A4">
            <w:r w:rsidRPr="00A52CD9">
              <w:t>Offering Manager</w:t>
            </w:r>
          </w:p>
        </w:tc>
        <w:tc>
          <w:tcPr>
            <w:tcW w:w="4645" w:type="dxa"/>
          </w:tcPr>
          <w:p w14:paraId="75DBA2D5" w14:textId="1A3E8B54" w:rsidR="002E59A4" w:rsidRPr="00A52CD9" w:rsidRDefault="2CAD6B37" w:rsidP="002E59A4">
            <w:pPr>
              <w:cnfStyle w:val="000000000000" w:firstRow="0" w:lastRow="0" w:firstColumn="0" w:lastColumn="0" w:oddVBand="0" w:evenVBand="0" w:oddHBand="0" w:evenHBand="0" w:firstRowFirstColumn="0" w:firstRowLastColumn="0" w:lastRowFirstColumn="0" w:lastRowLastColumn="0"/>
            </w:pPr>
            <w:r w:rsidRPr="00A52CD9">
              <w:t>Henk</w:t>
            </w:r>
            <w:r w:rsidR="00F13208" w:rsidRPr="00A52CD9">
              <w:t xml:space="preserve"> Hoevelaken</w:t>
            </w:r>
          </w:p>
        </w:tc>
      </w:tr>
      <w:tr w:rsidR="002E59A4" w:rsidRPr="00A52CD9" w14:paraId="5DAF94DB"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30D07491" w14:textId="5DF2690A" w:rsidR="002E59A4" w:rsidRPr="00A52CD9" w:rsidRDefault="002E59A4" w:rsidP="002E59A4">
            <w:r w:rsidRPr="00A52CD9">
              <w:t>Offering Lead</w:t>
            </w:r>
          </w:p>
        </w:tc>
        <w:tc>
          <w:tcPr>
            <w:tcW w:w="4645" w:type="dxa"/>
          </w:tcPr>
          <w:p w14:paraId="4814B6A4" w14:textId="5E4B4D04" w:rsidR="002E59A4" w:rsidRPr="00A52CD9" w:rsidRDefault="00F13208" w:rsidP="002E59A4">
            <w:pPr>
              <w:cnfStyle w:val="000000000000" w:firstRow="0" w:lastRow="0" w:firstColumn="0" w:lastColumn="0" w:oddVBand="0" w:evenVBand="0" w:oddHBand="0" w:evenHBand="0" w:firstRowFirstColumn="0" w:firstRowLastColumn="0" w:lastRowFirstColumn="0" w:lastRowLastColumn="0"/>
            </w:pPr>
            <w:r w:rsidRPr="00A52CD9">
              <w:t>Michael Dempsey</w:t>
            </w:r>
          </w:p>
        </w:tc>
      </w:tr>
      <w:tr w:rsidR="002E59A4" w:rsidRPr="00A52CD9" w14:paraId="5C47063D"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33EE8940" w14:textId="37B4831E" w:rsidR="002E59A4" w:rsidRPr="00A52CD9" w:rsidRDefault="002E59A4" w:rsidP="002E59A4">
            <w:r w:rsidRPr="00A52CD9">
              <w:t xml:space="preserve">Offering Architect </w:t>
            </w:r>
          </w:p>
        </w:tc>
        <w:tc>
          <w:tcPr>
            <w:tcW w:w="4645" w:type="dxa"/>
          </w:tcPr>
          <w:p w14:paraId="6114211B" w14:textId="3FEFF8D1" w:rsidR="002E59A4" w:rsidRPr="00A52CD9" w:rsidRDefault="29E0C7B6" w:rsidP="002E59A4">
            <w:pPr>
              <w:cnfStyle w:val="000000000000" w:firstRow="0" w:lastRow="0" w:firstColumn="0" w:lastColumn="0" w:oddVBand="0" w:evenVBand="0" w:oddHBand="0" w:evenHBand="0" w:firstRowFirstColumn="0" w:firstRowLastColumn="0" w:lastRowFirstColumn="0" w:lastRowLastColumn="0"/>
            </w:pPr>
            <w:r w:rsidRPr="00A52CD9">
              <w:t>Harry</w:t>
            </w:r>
            <w:r w:rsidR="00F13208" w:rsidRPr="00A52CD9">
              <w:t xml:space="preserve"> Busby</w:t>
            </w:r>
          </w:p>
        </w:tc>
      </w:tr>
      <w:tr w:rsidR="003C1DEE" w:rsidRPr="00A52CD9" w14:paraId="261519C6"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28CB9567" w14:textId="17F9AA3D" w:rsidR="003C1DEE" w:rsidRPr="00A52CD9" w:rsidRDefault="003C1DEE" w:rsidP="002E59A4">
            <w:r w:rsidRPr="00A52CD9">
              <w:t>Solution Architect</w:t>
            </w:r>
          </w:p>
        </w:tc>
        <w:tc>
          <w:tcPr>
            <w:tcW w:w="4645" w:type="dxa"/>
          </w:tcPr>
          <w:p w14:paraId="252F63D1" w14:textId="34541565" w:rsidR="003C1DEE" w:rsidRPr="00A52CD9" w:rsidRDefault="003C1DEE" w:rsidP="002E59A4">
            <w:pPr>
              <w:cnfStyle w:val="000000000000" w:firstRow="0" w:lastRow="0" w:firstColumn="0" w:lastColumn="0" w:oddVBand="0" w:evenVBand="0" w:oddHBand="0" w:evenHBand="0" w:firstRowFirstColumn="0" w:firstRowLastColumn="0" w:lastRowFirstColumn="0" w:lastRowLastColumn="0"/>
            </w:pPr>
            <w:r w:rsidRPr="00A52CD9">
              <w:t xml:space="preserve">Bala Subramanyam / </w:t>
            </w:r>
            <w:del w:id="1131" w:author="Samuel, Emil Justin (Justin)" w:date="2022-01-10T08:17:00Z">
              <w:r w:rsidR="000C5B60" w:rsidRPr="00F04665" w:rsidDel="00090768">
                <w:delText xml:space="preserve">Samuel, </w:delText>
              </w:r>
            </w:del>
            <w:r w:rsidR="000C5B60" w:rsidRPr="00A52CD9">
              <w:t>Emil Justin</w:t>
            </w:r>
            <w:ins w:id="1132" w:author="Samuel, Emil Justin (Justin)" w:date="2022-01-10T08:17:00Z">
              <w:r w:rsidR="00090768" w:rsidRPr="00A52CD9">
                <w:t xml:space="preserve"> Samuel</w:t>
              </w:r>
            </w:ins>
          </w:p>
        </w:tc>
      </w:tr>
      <w:tr w:rsidR="002E59A4" w:rsidRPr="00A52CD9" w14:paraId="3A0C2928"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2BC72E8C" w14:textId="2316F19D" w:rsidR="002E59A4" w:rsidRPr="00A52CD9" w:rsidRDefault="002E59A4" w:rsidP="002E59A4">
            <w:r w:rsidRPr="00A52CD9">
              <w:t>Offering Engineer</w:t>
            </w:r>
          </w:p>
        </w:tc>
        <w:tc>
          <w:tcPr>
            <w:tcW w:w="4645" w:type="dxa"/>
          </w:tcPr>
          <w:p w14:paraId="13518947" w14:textId="488D8E03" w:rsidR="002E59A4" w:rsidRPr="00A52CD9" w:rsidRDefault="00433B64" w:rsidP="002E59A4">
            <w:pPr>
              <w:cnfStyle w:val="000000000000" w:firstRow="0" w:lastRow="0" w:firstColumn="0" w:lastColumn="0" w:oddVBand="0" w:evenVBand="0" w:oddHBand="0" w:evenHBand="0" w:firstRowFirstColumn="0" w:firstRowLastColumn="0" w:lastRowFirstColumn="0" w:lastRowLastColumn="0"/>
            </w:pPr>
            <w:r w:rsidRPr="00A52CD9">
              <w:t>Nguyen, Bang Cong</w:t>
            </w:r>
          </w:p>
        </w:tc>
      </w:tr>
      <w:tr w:rsidR="002E59A4" w:rsidRPr="00A52CD9" w14:paraId="2EA493E6"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7F93BE7E" w14:textId="423FD419" w:rsidR="002E59A4" w:rsidRPr="00A52CD9" w:rsidRDefault="002E59A4" w:rsidP="002E59A4">
            <w:r w:rsidRPr="00A52CD9">
              <w:t>Product Owner</w:t>
            </w:r>
          </w:p>
        </w:tc>
        <w:tc>
          <w:tcPr>
            <w:tcW w:w="4645" w:type="dxa"/>
          </w:tcPr>
          <w:p w14:paraId="61FFD53E" w14:textId="1726F705" w:rsidR="002E59A4" w:rsidRPr="00A52CD9" w:rsidRDefault="30825594" w:rsidP="2F8ED258">
            <w:pPr>
              <w:spacing w:line="259" w:lineRule="auto"/>
              <w:cnfStyle w:val="000000000000" w:firstRow="0" w:lastRow="0" w:firstColumn="0" w:lastColumn="0" w:oddVBand="0" w:evenVBand="0" w:oddHBand="0" w:evenHBand="0" w:firstRowFirstColumn="0" w:firstRowLastColumn="0" w:lastRowFirstColumn="0" w:lastRowLastColumn="0"/>
            </w:pPr>
            <w:r w:rsidRPr="00A52CD9">
              <w:t>Colin Wright</w:t>
            </w:r>
          </w:p>
        </w:tc>
      </w:tr>
      <w:tr w:rsidR="002E59A4" w:rsidRPr="00A52CD9" w14:paraId="0F1045D5"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7ACAB95D" w14:textId="25B8A889" w:rsidR="002E59A4" w:rsidRPr="00A52CD9" w:rsidRDefault="002E59A4" w:rsidP="002E59A4">
            <w:r w:rsidRPr="00A52CD9">
              <w:t xml:space="preserve">Project Manager </w:t>
            </w:r>
          </w:p>
        </w:tc>
        <w:tc>
          <w:tcPr>
            <w:tcW w:w="4645" w:type="dxa"/>
          </w:tcPr>
          <w:p w14:paraId="4E362AAE" w14:textId="5D02A65F" w:rsidR="002E59A4" w:rsidRPr="00A52CD9" w:rsidRDefault="391DE294" w:rsidP="002E59A4">
            <w:pPr>
              <w:cnfStyle w:val="000000000000" w:firstRow="0" w:lastRow="0" w:firstColumn="0" w:lastColumn="0" w:oddVBand="0" w:evenVBand="0" w:oddHBand="0" w:evenHBand="0" w:firstRowFirstColumn="0" w:firstRowLastColumn="0" w:lastRowFirstColumn="0" w:lastRowLastColumn="0"/>
            </w:pPr>
            <w:r w:rsidRPr="00A52CD9">
              <w:t>Mahelia</w:t>
            </w:r>
            <w:r w:rsidR="002276F6" w:rsidRPr="00A52CD9">
              <w:t xml:space="preserve"> Ebenezer</w:t>
            </w:r>
          </w:p>
        </w:tc>
      </w:tr>
      <w:tr w:rsidR="002E59A4" w:rsidRPr="00A52CD9" w14:paraId="14968C93" w14:textId="77777777" w:rsidTr="002E59A4">
        <w:tc>
          <w:tcPr>
            <w:cnfStyle w:val="001000000000" w:firstRow="0" w:lastRow="0" w:firstColumn="1" w:lastColumn="0" w:oddVBand="0" w:evenVBand="0" w:oddHBand="0" w:evenHBand="0" w:firstRowFirstColumn="0" w:firstRowLastColumn="0" w:lastRowFirstColumn="0" w:lastRowLastColumn="0"/>
            <w:tcW w:w="4644" w:type="dxa"/>
          </w:tcPr>
          <w:p w14:paraId="7E53B013" w14:textId="3826675D" w:rsidR="002E59A4" w:rsidRPr="00A52CD9" w:rsidRDefault="002E59A4" w:rsidP="002E59A4">
            <w:r w:rsidRPr="00A52CD9">
              <w:t>Program Manager</w:t>
            </w:r>
          </w:p>
        </w:tc>
        <w:tc>
          <w:tcPr>
            <w:tcW w:w="4645" w:type="dxa"/>
          </w:tcPr>
          <w:p w14:paraId="6B96D5D7" w14:textId="2387626D" w:rsidR="002E59A4" w:rsidRPr="00A52CD9" w:rsidRDefault="30308B0D" w:rsidP="002E59A4">
            <w:pPr>
              <w:cnfStyle w:val="000000000000" w:firstRow="0" w:lastRow="0" w:firstColumn="0" w:lastColumn="0" w:oddVBand="0" w:evenVBand="0" w:oddHBand="0" w:evenHBand="0" w:firstRowFirstColumn="0" w:firstRowLastColumn="0" w:lastRowFirstColumn="0" w:lastRowLastColumn="0"/>
            </w:pPr>
            <w:r w:rsidRPr="00A52CD9">
              <w:t>Linda</w:t>
            </w:r>
            <w:r w:rsidR="002276F6" w:rsidRPr="00A52CD9">
              <w:t xml:space="preserve"> Becker</w:t>
            </w:r>
          </w:p>
        </w:tc>
      </w:tr>
    </w:tbl>
    <w:p w14:paraId="5D112C68" w14:textId="2EC78AE0" w:rsidR="00914CE8" w:rsidRPr="00A52CD9" w:rsidRDefault="00914CE8" w:rsidP="00914CE8">
      <w:pPr>
        <w:pStyle w:val="ListParagraph"/>
        <w:ind w:left="720" w:firstLine="0"/>
      </w:pPr>
    </w:p>
    <w:p w14:paraId="6E5303E3" w14:textId="77777777" w:rsidR="00B93393" w:rsidRPr="00A52CD9" w:rsidRDefault="00B93393" w:rsidP="00A52CD9">
      <w:pPr>
        <w:pStyle w:val="BodyText"/>
      </w:pPr>
      <w:bookmarkStart w:id="1133" w:name="_Toc57903349"/>
      <w:bookmarkStart w:id="1134" w:name="_Toc88474793"/>
      <w:r w:rsidRPr="00A52CD9">
        <w:t>How to read this guide</w:t>
      </w:r>
      <w:bookmarkEnd w:id="1133"/>
      <w:bookmarkEnd w:id="1134"/>
    </w:p>
    <w:p w14:paraId="01C909FD" w14:textId="77777777" w:rsidR="00B93393" w:rsidRPr="00A52CD9" w:rsidRDefault="00B93393" w:rsidP="00B93393">
      <w:pPr>
        <w:pStyle w:val="MainParagraph"/>
      </w:pPr>
      <w:r w:rsidRPr="00A52CD9">
        <w:t xml:space="preserve">The </w:t>
      </w:r>
      <w:r w:rsidRPr="00A52CD9">
        <w:rPr>
          <w:b/>
        </w:rPr>
        <w:t>structure</w:t>
      </w:r>
      <w:r w:rsidRPr="00A52CD9">
        <w:t xml:space="preserve"> of this solution guide allows you to read and use it like:</w:t>
      </w:r>
    </w:p>
    <w:p w14:paraId="1890DF64" w14:textId="77777777" w:rsidR="00B93393" w:rsidRPr="00A52CD9" w:rsidRDefault="00B93393" w:rsidP="00B93393">
      <w:pPr>
        <w:pStyle w:val="Bullet-L1"/>
      </w:pPr>
      <w:r w:rsidRPr="00A52CD9">
        <w:t xml:space="preserve">A </w:t>
      </w:r>
      <w:r w:rsidRPr="00A52CD9">
        <w:rPr>
          <w:b/>
        </w:rPr>
        <w:t>“book-style”, end-to-end story</w:t>
      </w:r>
      <w:r w:rsidRPr="00A52CD9">
        <w:t xml:space="preserve"> that logically and sequentially goes through all the offering components and topics, with each section building on top of the previous:</w:t>
      </w:r>
    </w:p>
    <w:p w14:paraId="08D6C6D1" w14:textId="75CEB53C" w:rsidR="00B93393" w:rsidRPr="00A52CD9" w:rsidRDefault="00B93393" w:rsidP="00B93393">
      <w:pPr>
        <w:pStyle w:val="Bullet-L2"/>
      </w:pPr>
      <w:r w:rsidRPr="00A52CD9">
        <w:rPr>
          <w:b/>
        </w:rPr>
        <w:t>Overview</w:t>
      </w:r>
      <w:r w:rsidRPr="00A52CD9">
        <w:t xml:space="preserve">: what </w:t>
      </w:r>
      <w:r w:rsidR="00221670" w:rsidRPr="00A52CD9">
        <w:t xml:space="preserve">is </w:t>
      </w:r>
      <w:r w:rsidR="00344A7B" w:rsidRPr="00A52CD9">
        <w:t>UPtime</w:t>
      </w:r>
      <w:r w:rsidRPr="00A52CD9">
        <w:t xml:space="preserve">, what </w:t>
      </w:r>
      <w:r w:rsidR="00FA3E70" w:rsidRPr="00A52CD9">
        <w:t xml:space="preserve">services </w:t>
      </w:r>
      <w:r w:rsidR="00344A7B" w:rsidRPr="00A52CD9">
        <w:t>UPtime</w:t>
      </w:r>
      <w:r w:rsidR="00FA3E70" w:rsidRPr="00A52CD9">
        <w:t xml:space="preserve"> can offer</w:t>
      </w:r>
      <w:r w:rsidRPr="00A52CD9">
        <w:t xml:space="preserve">, </w:t>
      </w:r>
      <w:r w:rsidR="00344A7B" w:rsidRPr="00A52CD9">
        <w:t>UPtime</w:t>
      </w:r>
      <w:r w:rsidR="00FA3E70" w:rsidRPr="00A52CD9">
        <w:t xml:space="preserve"> </w:t>
      </w:r>
      <w:r w:rsidRPr="00A52CD9">
        <w:t>offering evolution</w:t>
      </w:r>
    </w:p>
    <w:p w14:paraId="3295EEFB" w14:textId="4CE6607E" w:rsidR="00B93393" w:rsidRPr="00A52CD9" w:rsidRDefault="00344A7B" w:rsidP="00954C75">
      <w:pPr>
        <w:pStyle w:val="Bullet-L2"/>
      </w:pPr>
      <w:r w:rsidRPr="00A52CD9">
        <w:rPr>
          <w:b/>
        </w:rPr>
        <w:t>UPtime</w:t>
      </w:r>
      <w:r w:rsidR="00BB00A5" w:rsidRPr="00A52CD9">
        <w:rPr>
          <w:b/>
        </w:rPr>
        <w:t xml:space="preserve"> Offering Components: </w:t>
      </w:r>
      <w:r w:rsidR="00B93393" w:rsidRPr="00A52CD9">
        <w:t xml:space="preserve">what </w:t>
      </w:r>
      <w:r w:rsidR="008177EF" w:rsidRPr="00A52CD9">
        <w:t xml:space="preserve">are </w:t>
      </w:r>
      <w:r w:rsidR="00B93393" w:rsidRPr="00A52CD9">
        <w:t xml:space="preserve">the different </w:t>
      </w:r>
      <w:r w:rsidR="008177EF" w:rsidRPr="00A52CD9">
        <w:t>features and functionalit</w:t>
      </w:r>
      <w:r w:rsidR="00DD2DE6" w:rsidRPr="00A52CD9">
        <w:t xml:space="preserve">ies of </w:t>
      </w:r>
      <w:r w:rsidRPr="00A52CD9">
        <w:t>UPtime</w:t>
      </w:r>
      <w:r w:rsidR="002E46B6" w:rsidRPr="00A52CD9">
        <w:t xml:space="preserve"> </w:t>
      </w:r>
      <w:r w:rsidR="00B93393" w:rsidRPr="00A52CD9">
        <w:t xml:space="preserve">offering and how we support them during the </w:t>
      </w:r>
      <w:r w:rsidR="00CD1E9F" w:rsidRPr="00A52CD9">
        <w:t xml:space="preserve">RUN </w:t>
      </w:r>
      <w:r w:rsidR="00B93393" w:rsidRPr="00A52CD9">
        <w:t>phase, guidelines on the solution approach, technical details, etc.</w:t>
      </w:r>
    </w:p>
    <w:p w14:paraId="3CFDEFB8" w14:textId="3F209F60" w:rsidR="00B93393" w:rsidRPr="00A52CD9" w:rsidRDefault="00B93393" w:rsidP="00B93393">
      <w:pPr>
        <w:pStyle w:val="Bullet-L2"/>
      </w:pPr>
      <w:r w:rsidRPr="00A52CD9">
        <w:rPr>
          <w:b/>
        </w:rPr>
        <w:t>Transition and Transformation (Build)</w:t>
      </w:r>
      <w:r w:rsidRPr="00A52CD9">
        <w:t>: how</w:t>
      </w:r>
      <w:r w:rsidR="007414A1" w:rsidRPr="00A52CD9">
        <w:t xml:space="preserve">/who </w:t>
      </w:r>
      <w:r w:rsidRPr="00A52CD9">
        <w:t xml:space="preserve">build the </w:t>
      </w:r>
      <w:r w:rsidR="00344A7B" w:rsidRPr="00A52CD9">
        <w:t>UPtime</w:t>
      </w:r>
      <w:r w:rsidR="004E6928" w:rsidRPr="00A52CD9">
        <w:t xml:space="preserve"> solution</w:t>
      </w:r>
      <w:r w:rsidR="0066031B" w:rsidRPr="00A52CD9">
        <w:t xml:space="preserve">, </w:t>
      </w:r>
      <w:r w:rsidR="00754CDE" w:rsidRPr="00A52CD9">
        <w:t xml:space="preserve">out of the box setup </w:t>
      </w:r>
      <w:r w:rsidR="00EE6D39" w:rsidRPr="00A52CD9">
        <w:t xml:space="preserve">of the base solution, </w:t>
      </w:r>
      <w:r w:rsidR="0066031B" w:rsidRPr="00A52CD9">
        <w:t xml:space="preserve">integration </w:t>
      </w:r>
      <w:r w:rsidRPr="00A52CD9">
        <w:t xml:space="preserve">with </w:t>
      </w:r>
      <w:r w:rsidR="0066031B" w:rsidRPr="00A52CD9">
        <w:t xml:space="preserve">dependent service </w:t>
      </w:r>
      <w:r w:rsidR="00ED1F38" w:rsidRPr="00A52CD9">
        <w:t>offering</w:t>
      </w:r>
      <w:r w:rsidR="0066031B" w:rsidRPr="00A52CD9">
        <w:t>s</w:t>
      </w:r>
      <w:r w:rsidR="007414A1" w:rsidRPr="00A52CD9">
        <w:t>, etc.</w:t>
      </w:r>
    </w:p>
    <w:p w14:paraId="74E24C31" w14:textId="77777777" w:rsidR="00B93393" w:rsidRPr="00A52CD9" w:rsidRDefault="00B93393" w:rsidP="00B93393">
      <w:pPr>
        <w:pStyle w:val="Bullet-L2"/>
      </w:pPr>
      <w:r w:rsidRPr="00A52CD9">
        <w:rPr>
          <w:b/>
        </w:rPr>
        <w:t>Delivery Model</w:t>
      </w:r>
      <w:r w:rsidRPr="00A52CD9">
        <w:t>: how DXC delivers the services, delivery locations, SPOCs</w:t>
      </w:r>
    </w:p>
    <w:p w14:paraId="2891F8A7" w14:textId="6FC6F672" w:rsidR="00B93393" w:rsidRPr="00A52CD9" w:rsidRDefault="00B93393" w:rsidP="00B93393">
      <w:pPr>
        <w:pStyle w:val="Bullet-L2"/>
        <w:rPr>
          <w:b/>
        </w:rPr>
      </w:pPr>
      <w:r w:rsidRPr="00A52CD9">
        <w:rPr>
          <w:b/>
        </w:rPr>
        <w:t>Costing &amp; Pricing</w:t>
      </w:r>
      <w:r w:rsidRPr="00A52CD9">
        <w:t xml:space="preserve">: how to properly cost your design, </w:t>
      </w:r>
      <w:r w:rsidR="00366285" w:rsidRPr="00A52CD9">
        <w:t xml:space="preserve">cost components, </w:t>
      </w:r>
      <w:r w:rsidR="00A11170" w:rsidRPr="00A52CD9">
        <w:t>layers (</w:t>
      </w:r>
      <w:r w:rsidR="00E81550" w:rsidRPr="00A52CD9">
        <w:t>Per Client/Feature/User/Device/etc.</w:t>
      </w:r>
      <w:r w:rsidR="00A11170" w:rsidRPr="00A52CD9">
        <w:t xml:space="preserve">) </w:t>
      </w:r>
      <w:r w:rsidRPr="00A52CD9">
        <w:t xml:space="preserve">recommended </w:t>
      </w:r>
      <w:r w:rsidR="00EE792B" w:rsidRPr="00A52CD9">
        <w:t>CUs/</w:t>
      </w:r>
      <w:r w:rsidRPr="00A52CD9">
        <w:t>PUs and commercials</w:t>
      </w:r>
    </w:p>
    <w:p w14:paraId="02FCD419" w14:textId="09949410" w:rsidR="00B93393" w:rsidRPr="00A52CD9" w:rsidRDefault="00B93393" w:rsidP="00B93393">
      <w:pPr>
        <w:pStyle w:val="Bullet-L2"/>
      </w:pPr>
      <w:r w:rsidRPr="00A52CD9">
        <w:rPr>
          <w:b/>
        </w:rPr>
        <w:t>Reference Information</w:t>
      </w:r>
      <w:r w:rsidRPr="00A52CD9">
        <w:t xml:space="preserve">: FAQ, Trainings, Key </w:t>
      </w:r>
      <w:r w:rsidR="009B3305" w:rsidRPr="00A52CD9">
        <w:t>contacts,</w:t>
      </w:r>
      <w:r w:rsidRPr="00A52CD9">
        <w:t xml:space="preserve"> and further information</w:t>
      </w:r>
    </w:p>
    <w:p w14:paraId="386163C0" w14:textId="7345278F" w:rsidR="00B93393" w:rsidRPr="00A52CD9" w:rsidRDefault="00B93393" w:rsidP="00534941">
      <w:pPr>
        <w:pStyle w:val="Bullet-L1"/>
        <w:numPr>
          <w:ilvl w:val="0"/>
          <w:numId w:val="0"/>
        </w:numPr>
        <w:ind w:left="360"/>
      </w:pPr>
      <w:r w:rsidRPr="00A52CD9">
        <w:t xml:space="preserve">Each section is as self-sufficient as possible to provide all the needed information for the respective service or component. In </w:t>
      </w:r>
      <w:r w:rsidR="00534941" w:rsidRPr="00A52CD9">
        <w:t>addition,</w:t>
      </w:r>
      <w:r w:rsidRPr="00A52CD9">
        <w:t xml:space="preserve"> each section provide links to:</w:t>
      </w:r>
    </w:p>
    <w:p w14:paraId="0B3C9E16" w14:textId="77777777" w:rsidR="00B93393" w:rsidRPr="00A52CD9" w:rsidRDefault="00B93393" w:rsidP="00B93393">
      <w:pPr>
        <w:pStyle w:val="Bullet-L2"/>
      </w:pPr>
      <w:r w:rsidRPr="00A52CD9">
        <w:t>Other sections of the Solution Guide to enable quick access</w:t>
      </w:r>
    </w:p>
    <w:p w14:paraId="2F897A99" w14:textId="597FCA39" w:rsidR="00B93393" w:rsidRPr="00A52CD9" w:rsidRDefault="00B93393" w:rsidP="00B93393">
      <w:pPr>
        <w:pStyle w:val="Bullet-L2"/>
      </w:pPr>
      <w:r w:rsidRPr="00A52CD9">
        <w:t xml:space="preserve">External content such as </w:t>
      </w:r>
      <w:r w:rsidR="002D5ACA" w:rsidRPr="00A52CD9">
        <w:t xml:space="preserve">training, </w:t>
      </w:r>
      <w:r w:rsidR="00EC1B2D" w:rsidRPr="00A52CD9">
        <w:t xml:space="preserve">vendor </w:t>
      </w:r>
      <w:r w:rsidRPr="00A52CD9">
        <w:t>articles that provide additional, in-depth details on the specific subject / topic</w:t>
      </w:r>
    </w:p>
    <w:p w14:paraId="15746E55" w14:textId="60475199" w:rsidR="001B2985" w:rsidRPr="00A52CD9" w:rsidRDefault="001B2985" w:rsidP="00A52CD9">
      <w:pPr>
        <w:pStyle w:val="BodyText"/>
      </w:pPr>
      <w:bookmarkStart w:id="1135" w:name="_Toc57903350"/>
      <w:bookmarkStart w:id="1136" w:name="_Toc88474794"/>
      <w:r w:rsidRPr="00A52CD9">
        <w:t>Prerequisites</w:t>
      </w:r>
      <w:bookmarkEnd w:id="1135"/>
      <w:bookmarkEnd w:id="1136"/>
    </w:p>
    <w:p w14:paraId="2EB96D2D" w14:textId="789F7D78" w:rsidR="001B2985" w:rsidRPr="00A52CD9" w:rsidRDefault="001B2985" w:rsidP="001B2985">
      <w:pPr>
        <w:pStyle w:val="MainParagraph"/>
      </w:pPr>
      <w:r w:rsidRPr="00A52CD9">
        <w:t xml:space="preserve">The guide is designed to help you understand the </w:t>
      </w:r>
      <w:r w:rsidR="00344A7B" w:rsidRPr="00A52CD9">
        <w:t>UPtime</w:t>
      </w:r>
      <w:r w:rsidRPr="00A52CD9">
        <w:t xml:space="preserve"> Service offering and build a solution even if you have limited or no experience with </w:t>
      </w:r>
      <w:r w:rsidR="00344A7B" w:rsidRPr="00A52CD9">
        <w:t>UPtime</w:t>
      </w:r>
      <w:r w:rsidRPr="00A52CD9">
        <w:t>. However, to make most out of this guide it is recommended to cover at minimum the following prerequisites:</w:t>
      </w:r>
    </w:p>
    <w:p w14:paraId="1A9E16F7" w14:textId="4EFC4ABC" w:rsidR="001B2985" w:rsidRPr="00A52CD9" w:rsidRDefault="001B2985" w:rsidP="001B2985">
      <w:pPr>
        <w:pStyle w:val="Bullet-L1"/>
        <w:rPr>
          <w:ins w:id="1137" w:author="Samuel, Emil Justin (Justin)" w:date="2022-01-10T08:18:00Z"/>
        </w:rPr>
      </w:pPr>
      <w:r w:rsidRPr="00A52CD9">
        <w:t xml:space="preserve">Have a general knowledge of </w:t>
      </w:r>
      <w:r w:rsidR="00344A7B" w:rsidRPr="00A52CD9">
        <w:t>UPtime</w:t>
      </w:r>
      <w:r w:rsidRPr="00A52CD9">
        <w:t xml:space="preserve"> – what it is, what are the different features and services, etc.</w:t>
      </w:r>
    </w:p>
    <w:p w14:paraId="3FCBFBB1" w14:textId="48DF1520" w:rsidR="00EC337F" w:rsidRPr="00A52CD9" w:rsidRDefault="00EC337F" w:rsidP="001B2985">
      <w:pPr>
        <w:pStyle w:val="Bullet-L1"/>
      </w:pPr>
      <w:ins w:id="1138" w:author="Samuel, Emil Justin (Justin)" w:date="2022-01-10T08:18:00Z">
        <w:r w:rsidRPr="00A52CD9">
          <w:t xml:space="preserve">Have a fair understanding of the Modern Workplace </w:t>
        </w:r>
      </w:ins>
      <w:ins w:id="1139" w:author="Samuel, Emil Justin (Justin)" w:date="2022-01-10T08:19:00Z">
        <w:r w:rsidR="00C748F9" w:rsidRPr="00A52CD9">
          <w:t>offering &amp; sub-offerings</w:t>
        </w:r>
      </w:ins>
    </w:p>
    <w:p w14:paraId="3DE3BD60" w14:textId="6665264E" w:rsidR="001B2985" w:rsidRPr="00A52CD9" w:rsidRDefault="001B2985" w:rsidP="001B2985">
      <w:pPr>
        <w:pStyle w:val="Bullet-L1"/>
      </w:pPr>
      <w:r w:rsidRPr="00A52CD9">
        <w:t xml:space="preserve">Have a general knowledge of the </w:t>
      </w:r>
      <w:r w:rsidR="004301C4" w:rsidRPr="00A52CD9">
        <w:t>f</w:t>
      </w:r>
      <w:r w:rsidR="00D81BEE" w:rsidRPr="00A52CD9">
        <w:t xml:space="preserve">eatures and </w:t>
      </w:r>
      <w:r w:rsidR="004301C4" w:rsidRPr="00A52CD9">
        <w:t>f</w:t>
      </w:r>
      <w:r w:rsidR="00D81BEE" w:rsidRPr="00A52CD9">
        <w:t>unctionalities</w:t>
      </w:r>
      <w:r w:rsidRPr="00A52CD9">
        <w:t xml:space="preserve"> of the </w:t>
      </w:r>
      <w:r w:rsidR="00344A7B" w:rsidRPr="00A52CD9">
        <w:t>UPtime</w:t>
      </w:r>
      <w:r w:rsidR="00D81BEE" w:rsidRPr="00A52CD9">
        <w:t xml:space="preserve"> </w:t>
      </w:r>
      <w:r w:rsidRPr="00A52CD9">
        <w:t xml:space="preserve">Services – </w:t>
      </w:r>
      <w:r w:rsidR="00642EC1" w:rsidRPr="00A52CD9">
        <w:t>User Portal, Pa</w:t>
      </w:r>
      <w:r w:rsidR="071C89C9" w:rsidRPr="00A52CD9">
        <w:t>s</w:t>
      </w:r>
      <w:r w:rsidR="00642EC1" w:rsidRPr="00A52CD9">
        <w:t xml:space="preserve">sword Reset, </w:t>
      </w:r>
      <w:r w:rsidR="00E30507" w:rsidRPr="00A52CD9">
        <w:t>Order/V</w:t>
      </w:r>
      <w:r w:rsidR="2147F77A" w:rsidRPr="00A52CD9">
        <w:t>i</w:t>
      </w:r>
      <w:r w:rsidR="00E30507" w:rsidRPr="00A52CD9">
        <w:t>ew PC Refresh</w:t>
      </w:r>
      <w:r w:rsidRPr="00A52CD9">
        <w:t xml:space="preserve">, </w:t>
      </w:r>
      <w:r w:rsidR="00E30507" w:rsidRPr="00A52CD9">
        <w:t>etc.</w:t>
      </w:r>
    </w:p>
    <w:p w14:paraId="64E4D5D4" w14:textId="70BCF5B8" w:rsidR="001B2985" w:rsidRPr="00A52CD9" w:rsidRDefault="001B2985" w:rsidP="001B2985">
      <w:pPr>
        <w:pStyle w:val="Bullet-L1"/>
        <w:rPr>
          <w:rStyle w:val="Hyperlink"/>
        </w:rPr>
      </w:pPr>
      <w:r w:rsidRPr="00A52CD9">
        <w:t xml:space="preserve">Have completed the DXC </w:t>
      </w:r>
      <w:r w:rsidR="00344A7B" w:rsidRPr="00A52CD9">
        <w:t>UPtime</w:t>
      </w:r>
      <w:r w:rsidR="00AA5F7C" w:rsidRPr="00A52CD9">
        <w:t xml:space="preserve"> </w:t>
      </w:r>
      <w:r w:rsidRPr="00A52CD9">
        <w:t xml:space="preserve">Services </w:t>
      </w:r>
      <w:r w:rsidRPr="00A52CD9">
        <w:rPr>
          <w:b/>
        </w:rPr>
        <w:t>Tier 1-</w:t>
      </w:r>
      <w:r w:rsidR="00AA5F7C" w:rsidRPr="00A52CD9">
        <w:rPr>
          <w:b/>
        </w:rPr>
        <w:t xml:space="preserve"> </w:t>
      </w:r>
      <w:r w:rsidRPr="00A52CD9">
        <w:rPr>
          <w:b/>
        </w:rPr>
        <w:t>4 trainings</w:t>
      </w:r>
      <w:r w:rsidRPr="00A52CD9">
        <w:t xml:space="preserve">. Details and links to the trainings are available in </w:t>
      </w:r>
      <w:r w:rsidR="00AA5F7C" w:rsidRPr="00A52CD9">
        <w:rPr>
          <w:sz w:val="22"/>
          <w:szCs w:val="18"/>
        </w:rPr>
        <w:t>&lt;reference to the Training link&gt;</w:t>
      </w:r>
    </w:p>
    <w:p w14:paraId="39EC0A92" w14:textId="6F12F551" w:rsidR="001B2985" w:rsidRPr="00A52CD9" w:rsidRDefault="001B2985" w:rsidP="001B2985">
      <w:pPr>
        <w:pStyle w:val="Bullet-L1"/>
      </w:pPr>
      <w:r w:rsidRPr="00A52CD9">
        <w:t xml:space="preserve">Understand (or at least read the contents of) the capability guides containing the detailed technical information located here </w:t>
      </w:r>
      <w:r w:rsidR="00AA5F7C" w:rsidRPr="00A52CD9">
        <w:rPr>
          <w:sz w:val="22"/>
          <w:szCs w:val="18"/>
        </w:rPr>
        <w:t>&lt;reference to the Produce guide link&gt;</w:t>
      </w:r>
    </w:p>
    <w:p w14:paraId="3827711E" w14:textId="13D8FE1C" w:rsidR="00914CE8" w:rsidRPr="00A52CD9" w:rsidRDefault="00914CE8" w:rsidP="00A52CD9">
      <w:pPr>
        <w:pStyle w:val="BodyText"/>
      </w:pPr>
      <w:bookmarkStart w:id="1140" w:name="_Toc88474795"/>
      <w:r w:rsidRPr="00A52CD9">
        <w:lastRenderedPageBreak/>
        <w:t>Training:</w:t>
      </w:r>
      <w:bookmarkEnd w:id="1140"/>
    </w:p>
    <w:p w14:paraId="7E28C1B6" w14:textId="134E5ED2" w:rsidR="00895BE5" w:rsidRPr="00A52CD9" w:rsidRDefault="00895BE5" w:rsidP="00A52CD9">
      <w:pPr>
        <w:pStyle w:val="BodyText"/>
      </w:pPr>
      <w:r w:rsidRPr="00A52CD9">
        <w:t xml:space="preserve">Recordings of </w:t>
      </w:r>
      <w:r w:rsidR="00344A7B" w:rsidRPr="00A52CD9">
        <w:t>UPtime</w:t>
      </w:r>
      <w:r w:rsidRPr="00A52CD9">
        <w:t xml:space="preserve"> </w:t>
      </w:r>
      <w:r w:rsidR="2427B450" w:rsidRPr="00A52CD9">
        <w:t xml:space="preserve">Training </w:t>
      </w:r>
      <w:r w:rsidR="0026263C" w:rsidRPr="00A52CD9">
        <w:t>materials can</w:t>
      </w:r>
      <w:r w:rsidRPr="00A52CD9">
        <w:t xml:space="preserve"> be found </w:t>
      </w:r>
      <w:r w:rsidR="7A38EA63" w:rsidRPr="00A52CD9">
        <w:t xml:space="preserve"> https://dxcportal.sharepoint.com/:f:/r/sites/MWOfferingCollaterals/Shared%20Documents/1_Digital%20Support%20Services/1_Digital%20Support_GSD/UpTime/UPtime%20Video%20Recordings?csf=1&amp;web=1&amp;e=1kYNfi</w:t>
      </w:r>
    </w:p>
    <w:p w14:paraId="14F620C9" w14:textId="68731B20" w:rsidR="00C1051D" w:rsidRPr="00A52CD9" w:rsidRDefault="00C1051D" w:rsidP="00A52CD9">
      <w:pPr>
        <w:pStyle w:val="BodyText"/>
      </w:pPr>
      <w:r w:rsidRPr="00A52CD9">
        <w:t>Other training materials are available for the topics:</w:t>
      </w:r>
    </w:p>
    <w:p w14:paraId="7DF3E9B3" w14:textId="123C2574" w:rsidR="000729AA" w:rsidRPr="00A52CD9" w:rsidRDefault="000729AA" w:rsidP="000729AA">
      <w:pPr>
        <w:pStyle w:val="ListParagraph"/>
        <w:ind w:left="720"/>
      </w:pPr>
      <w:r w:rsidRPr="00A52CD9">
        <w:t>1.</w:t>
      </w:r>
      <w:r w:rsidRPr="00A52CD9">
        <w:tab/>
        <w:t>Sales Enablem</w:t>
      </w:r>
      <w:r w:rsidR="00F13208" w:rsidRPr="00A52CD9">
        <w:t>e</w:t>
      </w:r>
      <w:r w:rsidRPr="00A52CD9">
        <w:t xml:space="preserve">nt </w:t>
      </w:r>
    </w:p>
    <w:p w14:paraId="11596E58" w14:textId="77777777" w:rsidR="000729AA" w:rsidRPr="00A52CD9" w:rsidRDefault="000729AA" w:rsidP="000729AA">
      <w:pPr>
        <w:pStyle w:val="ListParagraph"/>
        <w:ind w:left="720"/>
      </w:pPr>
      <w:r w:rsidRPr="00A52CD9">
        <w:t>2.</w:t>
      </w:r>
      <w:r w:rsidRPr="00A52CD9">
        <w:tab/>
        <w:t>Solution</w:t>
      </w:r>
    </w:p>
    <w:p w14:paraId="2EEAD241" w14:textId="202FBF28" w:rsidR="000729AA" w:rsidRPr="00A52CD9" w:rsidRDefault="000729AA" w:rsidP="000729AA">
      <w:pPr>
        <w:pStyle w:val="ListParagraph"/>
        <w:ind w:left="720"/>
      </w:pPr>
      <w:r w:rsidRPr="00A52CD9">
        <w:t>3.</w:t>
      </w:r>
      <w:r w:rsidRPr="00A52CD9">
        <w:tab/>
        <w:t>Costing</w:t>
      </w:r>
      <w:r w:rsidR="5DADB4B4" w:rsidRPr="00A52CD9">
        <w:t xml:space="preserve"> (check with Steve Solomon for the estimator recording)</w:t>
      </w:r>
    </w:p>
    <w:p w14:paraId="564B07B9" w14:textId="683ADE5C" w:rsidR="000729AA" w:rsidRPr="00A52CD9" w:rsidRDefault="000729AA" w:rsidP="77C87FC9">
      <w:pPr>
        <w:pStyle w:val="ListParagraph"/>
        <w:ind w:left="360" w:firstLine="0"/>
      </w:pPr>
      <w:r w:rsidRPr="00A52CD9">
        <w:t>4.</w:t>
      </w:r>
      <w:r w:rsidRPr="00A52CD9">
        <w:tab/>
        <w:t>Delivery</w:t>
      </w:r>
      <w:r w:rsidR="0A7A0407" w:rsidRPr="00A52CD9">
        <w:t xml:space="preserve"> (onboarding/T&amp;T)</w:t>
      </w:r>
      <w:r w:rsidR="2B422B8B" w:rsidRPr="00A52CD9">
        <w:t xml:space="preserve"> (put the link for doc </w:t>
      </w:r>
      <w:r w:rsidR="7EBA6C27" w:rsidRPr="00A52CD9">
        <w:t>Mark/Tom has</w:t>
      </w:r>
      <w:r w:rsidR="2B422B8B" w:rsidRPr="00A52CD9">
        <w:t xml:space="preserve"> created)</w:t>
      </w:r>
    </w:p>
    <w:p w14:paraId="4B281D1E" w14:textId="23B13550" w:rsidR="0A7A0407" w:rsidRPr="00A52CD9" w:rsidRDefault="0A7A0407" w:rsidP="00210733">
      <w:pPr>
        <w:pStyle w:val="ListParagraph"/>
        <w:numPr>
          <w:ilvl w:val="0"/>
          <w:numId w:val="35"/>
        </w:numPr>
        <w:rPr>
          <w:rFonts w:asciiTheme="minorHAnsi" w:eastAsiaTheme="minorEastAsia" w:hAnsiTheme="minorHAnsi" w:cstheme="minorBidi"/>
        </w:rPr>
      </w:pPr>
      <w:r w:rsidRPr="00A52CD9">
        <w:t xml:space="preserve">Delivery (run and </w:t>
      </w:r>
      <w:r w:rsidR="00D77C12" w:rsidRPr="00A52CD9">
        <w:t>maintain) (</w:t>
      </w:r>
      <w:r w:rsidR="34BF871C" w:rsidRPr="00A52CD9">
        <w:t>put the link for doc Carlo has created)</w:t>
      </w:r>
    </w:p>
    <w:p w14:paraId="46610607" w14:textId="5831FD59" w:rsidR="77C87FC9" w:rsidRPr="00A52CD9" w:rsidRDefault="77C87FC9" w:rsidP="00DB6AD6"/>
    <w:p w14:paraId="10D12E74" w14:textId="06655FCE" w:rsidR="00DB6AD6" w:rsidRPr="00A52CD9" w:rsidRDefault="00DB6AD6" w:rsidP="00DB6AD6"/>
    <w:p w14:paraId="1F357E9B" w14:textId="7A64B4E0" w:rsidR="00056470" w:rsidRPr="00A52CD9" w:rsidRDefault="0002346A" w:rsidP="00A52CD9">
      <w:pPr>
        <w:pStyle w:val="Heading1"/>
      </w:pPr>
      <w:bookmarkStart w:id="1141" w:name="_Toc88474796"/>
      <w:r w:rsidRPr="00A52CD9">
        <w:lastRenderedPageBreak/>
        <w:t>Uptime</w:t>
      </w:r>
      <w:r w:rsidR="00056470" w:rsidRPr="00A52CD9">
        <w:t xml:space="preserve"> Overview</w:t>
      </w:r>
      <w:bookmarkEnd w:id="1141"/>
    </w:p>
    <w:p w14:paraId="10A06F01" w14:textId="1381CE6A" w:rsidR="005133F5" w:rsidRPr="00A52CD9" w:rsidRDefault="005133F5" w:rsidP="00E52A36">
      <w:pPr>
        <w:autoSpaceDE w:val="0"/>
        <w:autoSpaceDN w:val="0"/>
        <w:adjustRightInd w:val="0"/>
        <w:jc w:val="both"/>
        <w:rPr>
          <w:rFonts w:cs="Arial"/>
          <w:szCs w:val="22"/>
        </w:rPr>
      </w:pPr>
      <w:r w:rsidRPr="00A52CD9">
        <w:rPr>
          <w:rFonts w:cs="Arial"/>
          <w:szCs w:val="22"/>
        </w:rPr>
        <w:t>Digital Natives enter Workplace of the Future with today’s high levels of expectation for intuitive, interactive online self-service options</w:t>
      </w:r>
      <w:r w:rsidR="00F208F4" w:rsidRPr="00A52CD9">
        <w:rPr>
          <w:rFonts w:cs="Arial"/>
          <w:szCs w:val="22"/>
        </w:rPr>
        <w:t>.</w:t>
      </w:r>
      <w:r w:rsidRPr="00A52CD9">
        <w:rPr>
          <w:rFonts w:cs="Arial"/>
          <w:szCs w:val="22"/>
        </w:rPr>
        <w:t xml:space="preserve"> </w:t>
      </w:r>
      <w:r w:rsidR="00F208F4" w:rsidRPr="00A52CD9">
        <w:rPr>
          <w:rFonts w:cs="Arial"/>
          <w:szCs w:val="22"/>
        </w:rPr>
        <w:t>I</w:t>
      </w:r>
      <w:r w:rsidRPr="00A52CD9">
        <w:rPr>
          <w:rFonts w:cs="Arial"/>
          <w:szCs w:val="22"/>
        </w:rPr>
        <w:t>t is no wonder that employees expect consumer-level IT self-service at their workplace. The way that corporate IT organizations meet employee IT needs has changed. How IT people and technology need to be better married together – to work “smarter” in delivering better services and support.</w:t>
      </w:r>
    </w:p>
    <w:p w14:paraId="1FC0F675" w14:textId="77777777" w:rsidR="00E56FA3" w:rsidRPr="00A52CD9" w:rsidRDefault="00E56FA3" w:rsidP="00E56FA3">
      <w:pPr>
        <w:autoSpaceDE w:val="0"/>
        <w:autoSpaceDN w:val="0"/>
        <w:adjustRightInd w:val="0"/>
        <w:rPr>
          <w:rFonts w:cs="Arial"/>
          <w:szCs w:val="22"/>
        </w:rPr>
      </w:pPr>
    </w:p>
    <w:p w14:paraId="5FEF73AA" w14:textId="77777777" w:rsidR="00E56FA3" w:rsidRPr="00A52CD9" w:rsidRDefault="00E56FA3" w:rsidP="00E56FA3">
      <w:pPr>
        <w:autoSpaceDE w:val="0"/>
        <w:autoSpaceDN w:val="0"/>
        <w:adjustRightInd w:val="0"/>
        <w:rPr>
          <w:rFonts w:cs="Arial"/>
          <w:szCs w:val="22"/>
        </w:rPr>
      </w:pPr>
      <w:r w:rsidRPr="00A52CD9">
        <w:rPr>
          <w:rFonts w:cs="Arial"/>
          <w:szCs w:val="22"/>
        </w:rPr>
        <w:t>Rebooting the enterprise user experience:</w:t>
      </w:r>
    </w:p>
    <w:p w14:paraId="00351C53" w14:textId="3C1CE3C4" w:rsidR="00E56FA3" w:rsidRPr="00A52CD9" w:rsidRDefault="00E56FA3" w:rsidP="00A52CD9">
      <w:pPr>
        <w:pStyle w:val="BodyText"/>
        <w:numPr>
          <w:ilvl w:val="0"/>
          <w:numId w:val="40"/>
        </w:numPr>
      </w:pPr>
      <w:r w:rsidRPr="00A52CD9">
        <w:t xml:space="preserve">Greater focus on the end user experience </w:t>
      </w:r>
    </w:p>
    <w:p w14:paraId="3E6A95C0" w14:textId="04134C74" w:rsidR="00977668" w:rsidRPr="00A52CD9" w:rsidRDefault="00977668" w:rsidP="00A52CD9">
      <w:pPr>
        <w:pStyle w:val="BodyText"/>
        <w:numPr>
          <w:ilvl w:val="0"/>
          <w:numId w:val="40"/>
        </w:numPr>
      </w:pPr>
      <w:r w:rsidRPr="00A52CD9">
        <w:t>Provide the modern self-service and self-help users expect</w:t>
      </w:r>
    </w:p>
    <w:p w14:paraId="63C423CB" w14:textId="77777777" w:rsidR="00F877EF" w:rsidRPr="00A52CD9" w:rsidRDefault="00F877EF" w:rsidP="00A52CD9">
      <w:pPr>
        <w:pStyle w:val="BodyText"/>
        <w:numPr>
          <w:ilvl w:val="0"/>
          <w:numId w:val="40"/>
        </w:numPr>
      </w:pPr>
      <w:r w:rsidRPr="00A52CD9">
        <w:t xml:space="preserve">Secure, anytime, anywhere access </w:t>
      </w:r>
    </w:p>
    <w:p w14:paraId="37F48B9F" w14:textId="79FFC20B" w:rsidR="00E56FA3" w:rsidRPr="00A52CD9" w:rsidRDefault="00E56FA3" w:rsidP="00A52CD9">
      <w:pPr>
        <w:pStyle w:val="BodyText"/>
        <w:numPr>
          <w:ilvl w:val="0"/>
          <w:numId w:val="40"/>
        </w:numPr>
      </w:pPr>
      <w:r w:rsidRPr="00A52CD9">
        <w:t xml:space="preserve">Adoptions of ITIL’s continual service improvement practices </w:t>
      </w:r>
    </w:p>
    <w:p w14:paraId="556A989F" w14:textId="54E6BC0A" w:rsidR="00E52A36" w:rsidRPr="00A52CD9" w:rsidRDefault="00344A7B" w:rsidP="00E52A36">
      <w:pPr>
        <w:autoSpaceDE w:val="0"/>
        <w:autoSpaceDN w:val="0"/>
        <w:adjustRightInd w:val="0"/>
        <w:jc w:val="both"/>
        <w:rPr>
          <w:rFonts w:cs="Arial"/>
          <w:szCs w:val="22"/>
        </w:rPr>
      </w:pPr>
      <w:r w:rsidRPr="00A52CD9">
        <w:rPr>
          <w:rFonts w:cs="Arial"/>
          <w:szCs w:val="22"/>
        </w:rPr>
        <w:t>UPtime</w:t>
      </w:r>
      <w:r w:rsidR="00E52A36" w:rsidRPr="00A52CD9">
        <w:rPr>
          <w:rFonts w:cs="Arial"/>
          <w:szCs w:val="22"/>
        </w:rPr>
        <w:t xml:space="preserve"> is DXC’s approach to providing fully integrated and automated Modern Workplace services to customers and to increase the overall value of Modern Workplace services by combining Automation, Analytics, and Intelligence. </w:t>
      </w:r>
    </w:p>
    <w:p w14:paraId="30545837" w14:textId="3A224FF4" w:rsidR="006108DF" w:rsidRPr="00A52CD9" w:rsidRDefault="00E52A36" w:rsidP="00A52CD9">
      <w:pPr>
        <w:pStyle w:val="Bullet1Double"/>
      </w:pPr>
      <w:r w:rsidRPr="00A52CD9">
        <w:t xml:space="preserve">At its core is the functionality to allow employees to request new technology, manage their existing technology, and get support that enables them to be more productive. </w:t>
      </w:r>
      <w:r w:rsidR="00A06412" w:rsidRPr="00A52CD9">
        <w:t>The ease of access to, and communication with</w:t>
      </w:r>
      <w:r w:rsidR="00841F08" w:rsidRPr="00A52CD9">
        <w:t xml:space="preserve"> </w:t>
      </w:r>
      <w:r w:rsidR="00A06412" w:rsidRPr="00A52CD9">
        <w:t>IT</w:t>
      </w:r>
      <w:r w:rsidR="00841F08" w:rsidRPr="00A52CD9">
        <w:t xml:space="preserve">, </w:t>
      </w:r>
      <w:r w:rsidR="00A06412" w:rsidRPr="00A52CD9">
        <w:t>the quality of the offered self-service and self-help capabilities considering their consumer-world equivalents.</w:t>
      </w:r>
    </w:p>
    <w:p w14:paraId="6E2F4DF9" w14:textId="2E2268D6" w:rsidR="006108DF" w:rsidRPr="00A52CD9" w:rsidRDefault="006108DF" w:rsidP="00A52CD9">
      <w:pPr>
        <w:pStyle w:val="Bullet1Double"/>
      </w:pPr>
      <w:r w:rsidRPr="00A52CD9">
        <w:t>The experience-led transformation framework ensures convergence of human-</w:t>
      </w:r>
      <w:proofErr w:type="spellStart"/>
      <w:r w:rsidRPr="00A52CD9">
        <w:t>centred</w:t>
      </w:r>
      <w:proofErr w:type="spellEnd"/>
      <w:r w:rsidRPr="00A52CD9">
        <w:t xml:space="preserve"> design and embeds the design into DXC’s </w:t>
      </w:r>
      <w:r w:rsidR="00344A7B" w:rsidRPr="00A52CD9">
        <w:t>UPtime</w:t>
      </w:r>
      <w:r w:rsidRPr="00A52CD9">
        <w:t xml:space="preserve"> solution that provides a set of interactive technologies and operating model to manage and consistently improve the user experience. </w:t>
      </w:r>
    </w:p>
    <w:p w14:paraId="5BB23D5A" w14:textId="77777777" w:rsidR="00620A4F" w:rsidRPr="00A52CD9" w:rsidRDefault="00620A4F" w:rsidP="00620A4F">
      <w:pPr>
        <w:autoSpaceDE w:val="0"/>
        <w:autoSpaceDN w:val="0"/>
        <w:adjustRightInd w:val="0"/>
        <w:jc w:val="both"/>
      </w:pPr>
      <w:r w:rsidRPr="00A52CD9">
        <w:t xml:space="preserve">The picture below illustrates on a high level the components of the UPtime offering. </w:t>
      </w:r>
    </w:p>
    <w:p w14:paraId="6FB6DCC8" w14:textId="77777777" w:rsidR="002079C3" w:rsidRPr="00A52CD9" w:rsidRDefault="002079C3" w:rsidP="006108DF">
      <w:pPr>
        <w:autoSpaceDE w:val="0"/>
        <w:autoSpaceDN w:val="0"/>
        <w:adjustRightInd w:val="0"/>
        <w:rPr>
          <w:rFonts w:cs="Arial"/>
          <w:szCs w:val="22"/>
        </w:rPr>
      </w:pPr>
      <w:r w:rsidRPr="00A52CD9">
        <w:rPr>
          <w:rPrChange w:id="1142" w:author="Vermette, Stephane" w:date="2022-01-19T05:44:00Z">
            <w:rPr>
              <w:noProof/>
            </w:rPr>
          </w:rPrChange>
        </w:rPr>
        <w:drawing>
          <wp:inline distT="0" distB="0" distL="0" distR="0" wp14:anchorId="4EB052E5" wp14:editId="5D68FCD2">
            <wp:extent cx="5579110" cy="2167576"/>
            <wp:effectExtent l="0" t="0" r="2540" b="4445"/>
            <wp:docPr id="84588409" name="Picture 8458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2332" cy="2203794"/>
                    </a:xfrm>
                    <a:prstGeom prst="rect">
                      <a:avLst/>
                    </a:prstGeom>
                    <a:noFill/>
                  </pic:spPr>
                </pic:pic>
              </a:graphicData>
            </a:graphic>
          </wp:inline>
        </w:drawing>
      </w:r>
    </w:p>
    <w:p w14:paraId="33F2109B" w14:textId="77777777" w:rsidR="002079C3" w:rsidRPr="00A52CD9" w:rsidRDefault="002079C3" w:rsidP="006108DF">
      <w:pPr>
        <w:autoSpaceDE w:val="0"/>
        <w:autoSpaceDN w:val="0"/>
        <w:adjustRightInd w:val="0"/>
        <w:rPr>
          <w:rFonts w:cs="Arial"/>
          <w:szCs w:val="22"/>
        </w:rPr>
      </w:pPr>
    </w:p>
    <w:p w14:paraId="69232BF0" w14:textId="77777777" w:rsidR="002079C3" w:rsidRPr="00A52CD9" w:rsidRDefault="002079C3" w:rsidP="00D14D13">
      <w:pPr>
        <w:adjustRightInd w:val="0"/>
        <w:jc w:val="both"/>
      </w:pPr>
      <w:r w:rsidRPr="00A52CD9">
        <w:t xml:space="preserve">The main elements comprising UPtime are: </w:t>
      </w:r>
    </w:p>
    <w:p w14:paraId="05597247" w14:textId="77777777" w:rsidR="002079C3" w:rsidRPr="00A52CD9" w:rsidRDefault="002079C3" w:rsidP="00210733">
      <w:pPr>
        <w:pStyle w:val="ListParagraph"/>
        <w:numPr>
          <w:ilvl w:val="0"/>
          <w:numId w:val="54"/>
        </w:numPr>
      </w:pPr>
      <w:r w:rsidRPr="00A52CD9">
        <w:t xml:space="preserve">A browser-based client application (Engagement portal) with which end users interact. As users navigate the portal or client application the available products and functionality are personalized to them based on user and asset criteria. </w:t>
      </w:r>
    </w:p>
    <w:p w14:paraId="5381CA56" w14:textId="4864B94D" w:rsidR="002079C3" w:rsidRPr="00A52CD9" w:rsidRDefault="002079C3" w:rsidP="00210733">
      <w:pPr>
        <w:pStyle w:val="ListParagraph"/>
        <w:numPr>
          <w:ilvl w:val="0"/>
          <w:numId w:val="54"/>
        </w:numPr>
      </w:pPr>
      <w:r w:rsidRPr="00A52CD9">
        <w:t xml:space="preserve">A suite of integrated analytics, workflows, and automations. These orchestrate the end user journeys from across the UPtime ecosystem and automatically fulfils those requests. The </w:t>
      </w:r>
      <w:r w:rsidR="4DE62904" w:rsidRPr="00A52CD9">
        <w:t>workflows</w:t>
      </w:r>
      <w:r w:rsidRPr="00A52CD9">
        <w:t xml:space="preserve"> and integrations join the Modern Workplace technology stack together from across the portfolio. The Analytics brings together Operational and Experience data to form user Journey’s measured by XLA’s (Experience Level </w:t>
      </w:r>
      <w:r w:rsidRPr="00A52CD9">
        <w:lastRenderedPageBreak/>
        <w:t>Agreements).</w:t>
      </w:r>
    </w:p>
    <w:p w14:paraId="58FC7C16" w14:textId="77777777" w:rsidR="00922102" w:rsidRPr="00A52CD9" w:rsidRDefault="00922102" w:rsidP="006108DF">
      <w:pPr>
        <w:autoSpaceDE w:val="0"/>
        <w:autoSpaceDN w:val="0"/>
        <w:adjustRightInd w:val="0"/>
        <w:rPr>
          <w:rFonts w:cs="Arial"/>
          <w:szCs w:val="22"/>
        </w:rPr>
      </w:pPr>
    </w:p>
    <w:p w14:paraId="21FC9A85" w14:textId="5CAC4C6B" w:rsidR="006108DF" w:rsidRPr="00A52CD9" w:rsidRDefault="006108DF" w:rsidP="006108DF">
      <w:pPr>
        <w:autoSpaceDE w:val="0"/>
        <w:autoSpaceDN w:val="0"/>
        <w:adjustRightInd w:val="0"/>
        <w:rPr>
          <w:rFonts w:cs="Arial"/>
          <w:szCs w:val="22"/>
        </w:rPr>
      </w:pPr>
      <w:r w:rsidRPr="00A52CD9">
        <w:rPr>
          <w:rFonts w:cs="Arial"/>
          <w:szCs w:val="22"/>
        </w:rPr>
        <w:t xml:space="preserve">The core capabilities of the platform include: </w:t>
      </w:r>
    </w:p>
    <w:p w14:paraId="72C0925E" w14:textId="77777777" w:rsidR="006108DF" w:rsidRPr="00A52CD9" w:rsidRDefault="006108DF" w:rsidP="00A52CD9">
      <w:pPr>
        <w:pStyle w:val="Bullet1Double"/>
      </w:pPr>
      <w:r w:rsidRPr="00A52CD9">
        <w:rPr>
          <w:rFonts w:cs="Arial"/>
          <w:b/>
          <w:bCs/>
          <w:szCs w:val="22"/>
        </w:rPr>
        <w:t>Device intellig</w:t>
      </w:r>
      <w:r w:rsidRPr="00A52CD9">
        <w:rPr>
          <w:b/>
          <w:bCs/>
        </w:rPr>
        <w:t>ence</w:t>
      </w:r>
      <w:r w:rsidRPr="00A52CD9">
        <w:t xml:space="preserve"> – to monitor device performance and user experience, enable investigation, and remediation of employee experience issues in real-time and at scale </w:t>
      </w:r>
    </w:p>
    <w:p w14:paraId="60BC06E0" w14:textId="77777777" w:rsidR="006108DF" w:rsidRPr="00A52CD9" w:rsidRDefault="006108DF" w:rsidP="00A52CD9">
      <w:pPr>
        <w:pStyle w:val="Bullet1Double"/>
      </w:pPr>
      <w:r w:rsidRPr="00A52CD9">
        <w:rPr>
          <w:b/>
          <w:bCs/>
        </w:rPr>
        <w:t>Omni-channels</w:t>
      </w:r>
      <w:r w:rsidRPr="00A52CD9">
        <w:t xml:space="preserve"> – our AI-based virtual support agent, incorporates natural language processing and conversational artificial intelligence to automate the resolution of questions, issues, and requests </w:t>
      </w:r>
    </w:p>
    <w:p w14:paraId="28609A6A" w14:textId="77777777" w:rsidR="006108DF" w:rsidRPr="00A52CD9" w:rsidRDefault="006108DF" w:rsidP="00A52CD9">
      <w:pPr>
        <w:pStyle w:val="Bullet1Double"/>
      </w:pPr>
      <w:r w:rsidRPr="00A52CD9">
        <w:rPr>
          <w:b/>
          <w:bCs/>
        </w:rPr>
        <w:t>Integration gateway</w:t>
      </w:r>
      <w:r w:rsidRPr="00A52CD9">
        <w:t xml:space="preserve"> – to connect systems faster with pre-built templates and integration patterns to automate workflows </w:t>
      </w:r>
    </w:p>
    <w:p w14:paraId="1D10A296" w14:textId="77777777" w:rsidR="006108DF" w:rsidRPr="00A52CD9" w:rsidRDefault="006108DF" w:rsidP="00A52CD9">
      <w:pPr>
        <w:pStyle w:val="Bullet1Double"/>
      </w:pPr>
      <w:r w:rsidRPr="00A52CD9">
        <w:rPr>
          <w:b/>
          <w:bCs/>
        </w:rPr>
        <w:t>Sentiment management</w:t>
      </w:r>
      <w:r w:rsidRPr="00A52CD9">
        <w:t xml:space="preserve"> – capture and analysis to pinpoints priority areas for improving technology experiences; this enables Experience Level Agreement (XLA) to drive services</w:t>
      </w:r>
    </w:p>
    <w:p w14:paraId="223A124F" w14:textId="77777777" w:rsidR="006108DF" w:rsidRPr="00A52CD9" w:rsidRDefault="006108DF" w:rsidP="00A52CD9">
      <w:pPr>
        <w:pStyle w:val="Bullet1Double"/>
      </w:pPr>
      <w:r w:rsidRPr="00A52CD9">
        <w:rPr>
          <w:b/>
          <w:bCs/>
        </w:rPr>
        <w:t>Data Analytics</w:t>
      </w:r>
      <w:r w:rsidRPr="00A52CD9">
        <w:t xml:space="preserve"> - combining operational data and experience data to provide significantly deeper customer insights</w:t>
      </w:r>
    </w:p>
    <w:p w14:paraId="4FB456DD" w14:textId="1F759650" w:rsidR="00B5747B" w:rsidRPr="00A52CD9" w:rsidRDefault="00B5747B" w:rsidP="00E52A36">
      <w:pPr>
        <w:autoSpaceDE w:val="0"/>
        <w:autoSpaceDN w:val="0"/>
        <w:adjustRightInd w:val="0"/>
        <w:rPr>
          <w:rFonts w:cs="Arial"/>
          <w:szCs w:val="22"/>
        </w:rPr>
      </w:pPr>
      <w:r w:rsidRPr="00A52CD9">
        <w:rPr>
          <w:rFonts w:cs="Arial"/>
          <w:szCs w:val="22"/>
        </w:rPr>
        <w:t xml:space="preserve">The </w:t>
      </w:r>
      <w:r w:rsidR="00344A7B" w:rsidRPr="00A52CD9">
        <w:rPr>
          <w:rFonts w:cs="Arial"/>
          <w:szCs w:val="22"/>
        </w:rPr>
        <w:t>UPtime</w:t>
      </w:r>
      <w:r w:rsidRPr="00A52CD9">
        <w:rPr>
          <w:rFonts w:cs="Arial"/>
          <w:szCs w:val="22"/>
        </w:rPr>
        <w:t xml:space="preserve"> solution is underpinned by a data-driven feedback loop and a continuous improvement team that analyses and detects problems, drives actions to integrate and automate to consistently improve customer experience.</w:t>
      </w:r>
    </w:p>
    <w:p w14:paraId="3D376BCE" w14:textId="28D1404F" w:rsidR="00E349DF" w:rsidRPr="00A52CD9" w:rsidRDefault="00E349DF" w:rsidP="00E52A36">
      <w:pPr>
        <w:autoSpaceDE w:val="0"/>
        <w:autoSpaceDN w:val="0"/>
        <w:adjustRightInd w:val="0"/>
        <w:rPr>
          <w:rFonts w:cs="Arial"/>
          <w:szCs w:val="22"/>
        </w:rPr>
      </w:pPr>
    </w:p>
    <w:p w14:paraId="644C48D8" w14:textId="2DC77DDC" w:rsidR="001B309D" w:rsidRPr="00A52CD9" w:rsidRDefault="001B309D" w:rsidP="00A52CD9">
      <w:pPr>
        <w:pStyle w:val="BodyText"/>
      </w:pPr>
      <w:bookmarkStart w:id="1143" w:name="_Toc88474797"/>
      <w:r w:rsidRPr="00A52CD9">
        <w:t xml:space="preserve">UPtime </w:t>
      </w:r>
      <w:r w:rsidR="526DFA2E" w:rsidRPr="00A52CD9">
        <w:t xml:space="preserve">Digital Experience </w:t>
      </w:r>
      <w:bookmarkEnd w:id="1143"/>
    </w:p>
    <w:p w14:paraId="41D14BC4" w14:textId="60CD4160" w:rsidR="00E52A36" w:rsidRPr="00A52CD9" w:rsidRDefault="009425B1" w:rsidP="00E52A36">
      <w:pPr>
        <w:autoSpaceDE w:val="0"/>
        <w:autoSpaceDN w:val="0"/>
        <w:adjustRightInd w:val="0"/>
        <w:rPr>
          <w:rFonts w:cs="Arial"/>
          <w:szCs w:val="22"/>
        </w:rPr>
      </w:pPr>
      <w:r w:rsidRPr="00A52CD9">
        <w:rPr>
          <w:rPrChange w:id="1144" w:author="Vermette, Stephane" w:date="2022-01-19T05:44:00Z">
            <w:rPr>
              <w:noProof/>
            </w:rPr>
          </w:rPrChange>
        </w:rPr>
        <w:drawing>
          <wp:inline distT="0" distB="0" distL="0" distR="0" wp14:anchorId="0633B6DD" wp14:editId="631BB30D">
            <wp:extent cx="5904865" cy="2766060"/>
            <wp:effectExtent l="0" t="0" r="0" b="0"/>
            <wp:docPr id="84588414" name="Picture 845884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414" name="Picture 8458841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4865" cy="2766060"/>
                    </a:xfrm>
                    <a:prstGeom prst="rect">
                      <a:avLst/>
                    </a:prstGeom>
                  </pic:spPr>
                </pic:pic>
              </a:graphicData>
            </a:graphic>
          </wp:inline>
        </w:drawing>
      </w:r>
    </w:p>
    <w:p w14:paraId="2AF24EE7" w14:textId="01E87C4B" w:rsidR="00B020AC" w:rsidRPr="00A52CD9" w:rsidRDefault="00B020AC" w:rsidP="00B020AC">
      <w:pPr>
        <w:adjustRightInd w:val="0"/>
        <w:jc w:val="both"/>
      </w:pPr>
    </w:p>
    <w:p w14:paraId="4EF4ED83" w14:textId="25489123" w:rsidR="00B020AC" w:rsidRPr="00A52CD9" w:rsidRDefault="00B020AC" w:rsidP="00527F1D">
      <w:pPr>
        <w:autoSpaceDE w:val="0"/>
        <w:autoSpaceDN w:val="0"/>
        <w:adjustRightInd w:val="0"/>
        <w:rPr>
          <w:rFonts w:cs="Arial"/>
          <w:szCs w:val="22"/>
        </w:rPr>
      </w:pPr>
    </w:p>
    <w:p w14:paraId="4220B1CB" w14:textId="6F752D71" w:rsidR="00527F1D" w:rsidRPr="00A52CD9" w:rsidRDefault="00527F1D" w:rsidP="00527F1D">
      <w:pPr>
        <w:autoSpaceDE w:val="0"/>
        <w:autoSpaceDN w:val="0"/>
        <w:adjustRightInd w:val="0"/>
        <w:rPr>
          <w:rFonts w:cs="Arial"/>
          <w:szCs w:val="22"/>
        </w:rPr>
      </w:pPr>
      <w:r w:rsidRPr="00A52CD9">
        <w:rPr>
          <w:rFonts w:cs="Arial"/>
          <w:b/>
          <w:bCs/>
          <w:szCs w:val="22"/>
        </w:rPr>
        <w:t>Portal</w:t>
      </w:r>
      <w:r w:rsidRPr="00A52CD9">
        <w:rPr>
          <w:rFonts w:cs="Arial"/>
          <w:szCs w:val="22"/>
        </w:rPr>
        <w:t>: A highly responsive, personalized, customer branded portal whether on browser or mobile provide access to Modern Workplace services like Service Desk, Support ticket interaction, Support Device Life Cycle, Access to Notifications, Knowledge for self-help. Track Asset information (HW/SW/services).</w:t>
      </w:r>
      <w:r w:rsidR="00C25DFF" w:rsidRPr="00A52CD9">
        <w:rPr>
          <w:rFonts w:cs="Arial"/>
          <w:szCs w:val="22"/>
        </w:rPr>
        <w:t xml:space="preserve"> </w:t>
      </w:r>
    </w:p>
    <w:p w14:paraId="708B4542" w14:textId="29ECE885" w:rsidR="00B020AC" w:rsidRPr="00A52CD9" w:rsidRDefault="00B020AC" w:rsidP="00B020AC">
      <w:pPr>
        <w:adjustRightInd w:val="0"/>
        <w:jc w:val="both"/>
        <w:rPr>
          <w:sz w:val="26"/>
          <w:szCs w:val="24"/>
        </w:rPr>
      </w:pPr>
    </w:p>
    <w:p w14:paraId="3EFFA17F" w14:textId="77777777" w:rsidR="00A174A2" w:rsidRPr="00A52CD9" w:rsidRDefault="00A174A2" w:rsidP="00A174A2">
      <w:pPr>
        <w:widowControl w:val="0"/>
        <w:autoSpaceDE w:val="0"/>
        <w:autoSpaceDN w:val="0"/>
        <w:spacing w:before="53"/>
        <w:rPr>
          <w:szCs w:val="22"/>
          <w:rPrChange w:id="1145" w:author="Vermette, Stephane" w:date="2022-01-19T05:44:00Z">
            <w:rPr>
              <w:szCs w:val="22"/>
              <w:lang w:val="en-IN"/>
            </w:rPr>
          </w:rPrChange>
        </w:rPr>
      </w:pPr>
      <w:r w:rsidRPr="00A52CD9">
        <w:rPr>
          <w:b/>
          <w:bCs/>
          <w:szCs w:val="22"/>
        </w:rPr>
        <w:t xml:space="preserve">Automation </w:t>
      </w:r>
      <w:r w:rsidRPr="00A52CD9">
        <w:rPr>
          <w:szCs w:val="22"/>
        </w:rPr>
        <w:t xml:space="preserve">to automatically fulfils service requests, provide low-touch resolution with the aim to quick return to productivity.  </w:t>
      </w:r>
      <w:r w:rsidRPr="00A52CD9">
        <w:rPr>
          <w:szCs w:val="22"/>
          <w:rPrChange w:id="1146" w:author="Vermette, Stephane" w:date="2022-01-19T05:44:00Z">
            <w:rPr>
              <w:szCs w:val="22"/>
              <w:lang w:val="en-IN"/>
            </w:rPr>
          </w:rPrChange>
        </w:rPr>
        <w:t>We will have automation scripts for top-10 issues and Service request fulfilment.</w:t>
      </w:r>
    </w:p>
    <w:p w14:paraId="00A0ED65" w14:textId="38BFDC36" w:rsidR="00B020AC" w:rsidRPr="00A52CD9" w:rsidRDefault="00B020AC" w:rsidP="00B020AC">
      <w:pPr>
        <w:adjustRightInd w:val="0"/>
        <w:jc w:val="both"/>
      </w:pPr>
    </w:p>
    <w:p w14:paraId="207DA4A9" w14:textId="1C2EFAB6" w:rsidR="00C370AB" w:rsidRPr="00A52CD9" w:rsidRDefault="00C370AB" w:rsidP="00C370AB">
      <w:pPr>
        <w:rPr>
          <w:szCs w:val="22"/>
        </w:rPr>
      </w:pPr>
      <w:r w:rsidRPr="00A52CD9">
        <w:rPr>
          <w:b/>
          <w:bCs/>
          <w:szCs w:val="22"/>
        </w:rPr>
        <w:t>U</w:t>
      </w:r>
      <w:r w:rsidR="003E5127" w:rsidRPr="00A52CD9">
        <w:rPr>
          <w:b/>
          <w:bCs/>
          <w:szCs w:val="22"/>
        </w:rPr>
        <w:t>P</w:t>
      </w:r>
      <w:r w:rsidRPr="00A52CD9">
        <w:rPr>
          <w:b/>
          <w:bCs/>
          <w:szCs w:val="22"/>
        </w:rPr>
        <w:t>time</w:t>
      </w:r>
      <w:r w:rsidRPr="00A52CD9">
        <w:rPr>
          <w:szCs w:val="22"/>
        </w:rPr>
        <w:t xml:space="preserve"> </w:t>
      </w:r>
      <w:r w:rsidRPr="00A52CD9">
        <w:rPr>
          <w:b/>
          <w:bCs/>
          <w:szCs w:val="22"/>
        </w:rPr>
        <w:t>integrations</w:t>
      </w:r>
    </w:p>
    <w:p w14:paraId="0F22B326" w14:textId="3D7233A0" w:rsidR="00C370AB" w:rsidRPr="00A52CD9" w:rsidRDefault="00C370AB" w:rsidP="00210733">
      <w:pPr>
        <w:pStyle w:val="ListParagraph"/>
        <w:numPr>
          <w:ilvl w:val="0"/>
          <w:numId w:val="54"/>
        </w:numPr>
        <w:rPr>
          <w:szCs w:val="18"/>
        </w:rPr>
      </w:pPr>
      <w:r w:rsidRPr="00A52CD9">
        <w:rPr>
          <w:szCs w:val="18"/>
        </w:rPr>
        <w:lastRenderedPageBreak/>
        <w:t>U</w:t>
      </w:r>
      <w:r w:rsidR="003E5127" w:rsidRPr="00A52CD9">
        <w:rPr>
          <w:szCs w:val="18"/>
        </w:rPr>
        <w:t>P</w:t>
      </w:r>
      <w:r w:rsidRPr="00A52CD9">
        <w:rPr>
          <w:szCs w:val="18"/>
        </w:rPr>
        <w:t xml:space="preserve">time will integrate with (ITSM) IT Service Management solutions for System of record to provide – Incidents, Requests, Catalogue Knowledge, etc. whether it’s client owned </w:t>
      </w:r>
      <w:proofErr w:type="spellStart"/>
      <w:r w:rsidRPr="00A52CD9">
        <w:rPr>
          <w:szCs w:val="18"/>
        </w:rPr>
        <w:t>ServiceNOW</w:t>
      </w:r>
      <w:proofErr w:type="spellEnd"/>
      <w:r w:rsidRPr="00A52CD9">
        <w:rPr>
          <w:szCs w:val="18"/>
        </w:rPr>
        <w:t xml:space="preserve"> instance or DXC’s Platform X or a combination of both.</w:t>
      </w:r>
    </w:p>
    <w:p w14:paraId="413F84C8" w14:textId="77777777" w:rsidR="00C370AB" w:rsidRPr="00A52CD9" w:rsidRDefault="00C370AB" w:rsidP="00210733">
      <w:pPr>
        <w:pStyle w:val="ListParagraph"/>
        <w:numPr>
          <w:ilvl w:val="0"/>
          <w:numId w:val="54"/>
        </w:numPr>
        <w:rPr>
          <w:szCs w:val="18"/>
        </w:rPr>
      </w:pPr>
      <w:r w:rsidRPr="00A52CD9">
        <w:rPr>
          <w:szCs w:val="18"/>
        </w:rPr>
        <w:t xml:space="preserve">Integration with existing authentication and authorization solution to provide Single Sign-On such as (Okta). Other authentication mechanisms will be added in the future. </w:t>
      </w:r>
    </w:p>
    <w:p w14:paraId="3CD5CD8A" w14:textId="77777777" w:rsidR="00C370AB" w:rsidRPr="00A52CD9" w:rsidRDefault="00C370AB" w:rsidP="00210733">
      <w:pPr>
        <w:pStyle w:val="ListParagraph"/>
        <w:numPr>
          <w:ilvl w:val="0"/>
          <w:numId w:val="54"/>
        </w:numPr>
        <w:rPr>
          <w:szCs w:val="18"/>
        </w:rPr>
      </w:pPr>
      <w:r w:rsidRPr="00A52CD9">
        <w:rPr>
          <w:szCs w:val="18"/>
        </w:rPr>
        <w:t xml:space="preserve">Integration with Service Desk to initiate the Chat (Amazon Connect Chat or MS Teams) as the primary means of interaction with IT Service Desk solution. </w:t>
      </w:r>
    </w:p>
    <w:p w14:paraId="713AFBA6" w14:textId="77777777" w:rsidR="00C370AB" w:rsidRPr="00A52CD9" w:rsidRDefault="00C370AB" w:rsidP="00210733">
      <w:pPr>
        <w:pStyle w:val="ListParagraph"/>
        <w:numPr>
          <w:ilvl w:val="0"/>
          <w:numId w:val="54"/>
        </w:numPr>
        <w:rPr>
          <w:szCs w:val="18"/>
        </w:rPr>
      </w:pPr>
      <w:r w:rsidRPr="00A52CD9">
        <w:rPr>
          <w:szCs w:val="18"/>
        </w:rPr>
        <w:t>AWS Connect integration with Teams for Chat services within Service Desk.</w:t>
      </w:r>
    </w:p>
    <w:p w14:paraId="7ED50B4F" w14:textId="77777777" w:rsidR="00C370AB" w:rsidRPr="00A52CD9" w:rsidRDefault="00C370AB" w:rsidP="00210733">
      <w:pPr>
        <w:pStyle w:val="ListParagraph"/>
        <w:numPr>
          <w:ilvl w:val="0"/>
          <w:numId w:val="54"/>
        </w:numPr>
        <w:rPr>
          <w:szCs w:val="18"/>
        </w:rPr>
      </w:pPr>
      <w:r w:rsidRPr="00A52CD9">
        <w:rPr>
          <w:szCs w:val="18"/>
        </w:rPr>
        <w:t>Integration with OEM vendors for direct Device-ordering, and with DXC Gear for ordering PC accessories.</w:t>
      </w:r>
    </w:p>
    <w:p w14:paraId="4E1FC737" w14:textId="77777777" w:rsidR="00C370AB" w:rsidRPr="00A52CD9" w:rsidRDefault="00C370AB" w:rsidP="00210733">
      <w:pPr>
        <w:pStyle w:val="ListParagraph"/>
        <w:numPr>
          <w:ilvl w:val="0"/>
          <w:numId w:val="54"/>
        </w:numPr>
        <w:rPr>
          <w:szCs w:val="18"/>
        </w:rPr>
      </w:pPr>
      <w:r w:rsidRPr="00A52CD9">
        <w:rPr>
          <w:szCs w:val="18"/>
        </w:rPr>
        <w:t>Integration with remote takeover tools like LogMeIn (LMI)</w:t>
      </w:r>
    </w:p>
    <w:p w14:paraId="342A6A03" w14:textId="77777777" w:rsidR="00C370AB" w:rsidRPr="00A52CD9" w:rsidRDefault="00C370AB" w:rsidP="00210733">
      <w:pPr>
        <w:pStyle w:val="ListParagraph"/>
        <w:numPr>
          <w:ilvl w:val="0"/>
          <w:numId w:val="54"/>
        </w:numPr>
        <w:rPr>
          <w:szCs w:val="18"/>
        </w:rPr>
      </w:pPr>
      <w:r w:rsidRPr="00A52CD9">
        <w:rPr>
          <w:szCs w:val="18"/>
        </w:rPr>
        <w:t>We can integrate with customer HR systems for deeper personalization</w:t>
      </w:r>
    </w:p>
    <w:p w14:paraId="5A31D78B" w14:textId="77777777" w:rsidR="00C370AB" w:rsidRPr="00A52CD9" w:rsidRDefault="00C370AB" w:rsidP="00C370AB">
      <w:pPr>
        <w:rPr>
          <w:szCs w:val="22"/>
        </w:rPr>
      </w:pPr>
      <w:r w:rsidRPr="00A52CD9">
        <w:rPr>
          <w:b/>
          <w:bCs/>
          <w:szCs w:val="22"/>
        </w:rPr>
        <w:t xml:space="preserve">Workflows </w:t>
      </w:r>
      <w:r w:rsidRPr="00A52CD9">
        <w:rPr>
          <w:szCs w:val="22"/>
        </w:rPr>
        <w:t xml:space="preserve">with the </w:t>
      </w:r>
      <w:r w:rsidRPr="00A52CD9">
        <w:rPr>
          <w:b/>
          <w:bCs/>
          <w:szCs w:val="22"/>
        </w:rPr>
        <w:t>Ability to consistently deliver a seamless user experience</w:t>
      </w:r>
    </w:p>
    <w:p w14:paraId="4526E343" w14:textId="77777777" w:rsidR="00C370AB" w:rsidRPr="00A52CD9" w:rsidRDefault="00C370AB" w:rsidP="00210733">
      <w:pPr>
        <w:pStyle w:val="ListParagraph"/>
        <w:numPr>
          <w:ilvl w:val="0"/>
          <w:numId w:val="54"/>
        </w:numPr>
        <w:rPr>
          <w:szCs w:val="18"/>
        </w:rPr>
      </w:pPr>
      <w:r w:rsidRPr="00A52CD9">
        <w:rPr>
          <w:szCs w:val="18"/>
        </w:rPr>
        <w:t>This includes On/Off-boarding Users, Auto approvals and direct equipment ordering, part of Device life-cycle automations like - Device refresh, - Device return, - Device break/fix, etc.</w:t>
      </w:r>
    </w:p>
    <w:p w14:paraId="7FE94D2A" w14:textId="77777777" w:rsidR="00C370AB" w:rsidRPr="00A52CD9" w:rsidRDefault="00C370AB" w:rsidP="00210733">
      <w:pPr>
        <w:pStyle w:val="ListParagraph"/>
        <w:numPr>
          <w:ilvl w:val="0"/>
          <w:numId w:val="54"/>
        </w:numPr>
        <w:rPr>
          <w:szCs w:val="18"/>
        </w:rPr>
      </w:pPr>
      <w:r w:rsidRPr="00A52CD9">
        <w:rPr>
          <w:szCs w:val="18"/>
        </w:rPr>
        <w:t>Flexible enterprise workflows configurable to BUs</w:t>
      </w:r>
    </w:p>
    <w:p w14:paraId="34423D91" w14:textId="77777777" w:rsidR="00C370AB" w:rsidRPr="00A52CD9" w:rsidRDefault="00C370AB" w:rsidP="00C370AB">
      <w:pPr>
        <w:rPr>
          <w:szCs w:val="22"/>
          <w:rPrChange w:id="1147" w:author="Vermette, Stephane" w:date="2022-01-19T05:44:00Z">
            <w:rPr>
              <w:szCs w:val="22"/>
              <w:lang w:val="en-IN"/>
            </w:rPr>
          </w:rPrChange>
        </w:rPr>
      </w:pPr>
      <w:r w:rsidRPr="00A52CD9">
        <w:rPr>
          <w:b/>
          <w:bCs/>
          <w:szCs w:val="22"/>
        </w:rPr>
        <w:t xml:space="preserve">Notifications </w:t>
      </w:r>
      <w:r w:rsidRPr="00A52CD9">
        <w:rPr>
          <w:szCs w:val="22"/>
        </w:rPr>
        <w:t xml:space="preserve">includes </w:t>
      </w:r>
      <w:r w:rsidRPr="00A52CD9">
        <w:rPr>
          <w:szCs w:val="22"/>
          <w:rPrChange w:id="1148" w:author="Vermette, Stephane" w:date="2022-01-19T05:44:00Z">
            <w:rPr>
              <w:szCs w:val="22"/>
              <w:lang w:val="en-IN"/>
            </w:rPr>
          </w:rPrChange>
        </w:rPr>
        <w:t>User and group notifications, with the choice to define User notification preferences, Multichannel notifications as well as Password reset notification.</w:t>
      </w:r>
    </w:p>
    <w:p w14:paraId="5E7AA77C" w14:textId="77777777" w:rsidR="008D4935" w:rsidRPr="00A52CD9" w:rsidRDefault="008D4935" w:rsidP="00C370AB">
      <w:pPr>
        <w:rPr>
          <w:b/>
          <w:bCs/>
          <w:szCs w:val="22"/>
        </w:rPr>
      </w:pPr>
    </w:p>
    <w:p w14:paraId="6C40C082" w14:textId="2B79107F" w:rsidR="00C370AB" w:rsidRPr="00A52CD9" w:rsidRDefault="00C370AB" w:rsidP="00C370AB">
      <w:pPr>
        <w:rPr>
          <w:szCs w:val="22"/>
        </w:rPr>
      </w:pPr>
      <w:r w:rsidRPr="00A52CD9">
        <w:rPr>
          <w:b/>
          <w:bCs/>
          <w:szCs w:val="22"/>
        </w:rPr>
        <w:t xml:space="preserve">Analytics </w:t>
      </w:r>
      <w:r w:rsidRPr="00A52CD9">
        <w:rPr>
          <w:szCs w:val="22"/>
        </w:rPr>
        <w:t>to Continuous monitoring and improvements of user experience by leverage</w:t>
      </w:r>
      <w:r w:rsidRPr="00A52CD9">
        <w:rPr>
          <w:szCs w:val="22"/>
          <w:rPrChange w:id="1149" w:author="Vermette, Stephane" w:date="2022-01-19T05:44:00Z">
            <w:rPr>
              <w:szCs w:val="22"/>
              <w:lang w:val="en-IN"/>
            </w:rPr>
          </w:rPrChange>
        </w:rPr>
        <w:t xml:space="preserve"> automated O-data and X-data reporting and analytics to derive insights and to make automated (where appropriate) data-driven decisions. </w:t>
      </w:r>
    </w:p>
    <w:p w14:paraId="0B263D75" w14:textId="77777777" w:rsidR="00C370AB" w:rsidRPr="00A52CD9" w:rsidRDefault="00C370AB" w:rsidP="00210733">
      <w:pPr>
        <w:pStyle w:val="ListParagraph"/>
        <w:numPr>
          <w:ilvl w:val="0"/>
          <w:numId w:val="54"/>
        </w:numPr>
        <w:rPr>
          <w:szCs w:val="18"/>
        </w:rPr>
      </w:pPr>
      <w:r w:rsidRPr="00A52CD9">
        <w:rPr>
          <w:szCs w:val="18"/>
        </w:rPr>
        <w:t xml:space="preserve">Ingest, </w:t>
      </w:r>
      <w:proofErr w:type="spellStart"/>
      <w:r w:rsidRPr="00A52CD9">
        <w:rPr>
          <w:szCs w:val="18"/>
        </w:rPr>
        <w:t>analyse</w:t>
      </w:r>
      <w:proofErr w:type="spellEnd"/>
      <w:r w:rsidRPr="00A52CD9">
        <w:rPr>
          <w:szCs w:val="18"/>
        </w:rPr>
        <w:t>, and act on experience and operational and Telemetry data helps predict and prevent issues from happening</w:t>
      </w:r>
    </w:p>
    <w:p w14:paraId="42AC01AD" w14:textId="5DE228E3" w:rsidR="00EE7B3D" w:rsidRPr="00A52CD9" w:rsidRDefault="00EE7B3D" w:rsidP="00EE7B3D">
      <w:pPr>
        <w:pStyle w:val="MainParagraph"/>
        <w:rPr>
          <w:sz w:val="22"/>
          <w:szCs w:val="22"/>
        </w:rPr>
      </w:pPr>
      <w:r w:rsidRPr="00A52CD9">
        <w:rPr>
          <w:sz w:val="22"/>
          <w:szCs w:val="22"/>
        </w:rPr>
        <w:t xml:space="preserve">For completeness, the diagram above also includes services outside the </w:t>
      </w:r>
      <w:r w:rsidR="00344A7B" w:rsidRPr="00A52CD9">
        <w:rPr>
          <w:sz w:val="22"/>
          <w:szCs w:val="22"/>
        </w:rPr>
        <w:t>UPtime</w:t>
      </w:r>
      <w:r w:rsidRPr="00A52CD9">
        <w:rPr>
          <w:sz w:val="22"/>
          <w:szCs w:val="22"/>
        </w:rPr>
        <w:t xml:space="preserve"> offering. They are not part of the </w:t>
      </w:r>
      <w:r w:rsidR="00344A7B" w:rsidRPr="00A52CD9">
        <w:rPr>
          <w:sz w:val="22"/>
          <w:szCs w:val="22"/>
        </w:rPr>
        <w:t>UPtime</w:t>
      </w:r>
      <w:r w:rsidRPr="00A52CD9">
        <w:rPr>
          <w:sz w:val="22"/>
          <w:szCs w:val="22"/>
        </w:rPr>
        <w:t xml:space="preserve"> solution and need to be solutioned and costed separately as part of the overall Modern Workplace offering. Where appropriate, this solution guide includes references to the </w:t>
      </w:r>
      <w:r w:rsidR="00344A7B" w:rsidRPr="00A52CD9">
        <w:rPr>
          <w:sz w:val="22"/>
          <w:szCs w:val="22"/>
        </w:rPr>
        <w:t>UPtime</w:t>
      </w:r>
      <w:r w:rsidRPr="00A52CD9">
        <w:rPr>
          <w:sz w:val="22"/>
          <w:szCs w:val="22"/>
        </w:rPr>
        <w:t xml:space="preserve"> services.</w:t>
      </w:r>
    </w:p>
    <w:p w14:paraId="035898C2" w14:textId="77777777" w:rsidR="0036745B" w:rsidRPr="00A52CD9" w:rsidRDefault="0036745B" w:rsidP="002B37EC">
      <w:pPr>
        <w:rPr>
          <w:szCs w:val="18"/>
        </w:rPr>
      </w:pPr>
    </w:p>
    <w:p w14:paraId="50532109" w14:textId="4A604834" w:rsidR="00AF54CC" w:rsidRPr="00A52CD9" w:rsidRDefault="00AF54CC" w:rsidP="00A52CD9">
      <w:pPr>
        <w:pStyle w:val="BodyText"/>
      </w:pPr>
      <w:bookmarkStart w:id="1150" w:name="_Toc88474798"/>
      <w:r w:rsidRPr="00A52CD9">
        <w:t>The Modern Workp</w:t>
      </w:r>
      <w:r w:rsidR="188DA526" w:rsidRPr="00A52CD9">
        <w:t>l</w:t>
      </w:r>
      <w:r w:rsidRPr="00A52CD9">
        <w:t>ace Solution Framework</w:t>
      </w:r>
      <w:bookmarkEnd w:id="1150"/>
    </w:p>
    <w:p w14:paraId="1507BB2E" w14:textId="49237A55" w:rsidR="009A55E1" w:rsidRPr="00A52CD9" w:rsidRDefault="00344A7B" w:rsidP="00BB2BD9">
      <w:pPr>
        <w:jc w:val="both"/>
      </w:pPr>
      <w:r w:rsidRPr="00A52CD9">
        <w:t>UPtime</w:t>
      </w:r>
      <w:r w:rsidR="000E5A59" w:rsidRPr="00A52CD9">
        <w:t xml:space="preserve"> lives within and </w:t>
      </w:r>
      <w:r w:rsidR="00B52749" w:rsidRPr="00A52CD9">
        <w:t xml:space="preserve">is a key contributor to the </w:t>
      </w:r>
      <w:r w:rsidR="000E5A59" w:rsidRPr="00A52CD9">
        <w:t xml:space="preserve">Modern Workplace </w:t>
      </w:r>
      <w:r w:rsidR="009A55E1" w:rsidRPr="00A52CD9">
        <w:t>solution framework</w:t>
      </w:r>
      <w:r w:rsidR="00B52749" w:rsidRPr="00A52CD9">
        <w:t xml:space="preserve">. </w:t>
      </w:r>
      <w:r w:rsidR="00A309EE" w:rsidRPr="00A52CD9">
        <w:t xml:space="preserve">The solution framework includes components from across the Modern Workplace portfolio and customer systems. </w:t>
      </w:r>
      <w:r w:rsidR="00465E62" w:rsidRPr="00A52CD9">
        <w:t xml:space="preserve">It is broken into 6 key </w:t>
      </w:r>
      <w:r w:rsidR="00DB3BE0" w:rsidRPr="00A52CD9">
        <w:t>elements</w:t>
      </w:r>
      <w:r w:rsidR="00FE717D" w:rsidRPr="00A52CD9">
        <w:t xml:space="preserve">, described below are the </w:t>
      </w:r>
      <w:r w:rsidRPr="00A52CD9">
        <w:t>UPtime</w:t>
      </w:r>
      <w:r w:rsidR="00FE717D" w:rsidRPr="00A52CD9">
        <w:t xml:space="preserve"> portions of the framework. </w:t>
      </w:r>
    </w:p>
    <w:p w14:paraId="055905A9" w14:textId="2D125A6F" w:rsidR="00C01611" w:rsidRPr="00A52CD9" w:rsidRDefault="00C01611"/>
    <w:p w14:paraId="29E2ECC7" w14:textId="7B9C7D8A" w:rsidR="00EE29B2" w:rsidRPr="00A52CD9" w:rsidRDefault="00EE29B2">
      <w:r w:rsidRPr="00A52CD9">
        <w:rPr>
          <w:rPrChange w:id="1151" w:author="Vermette, Stephane" w:date="2022-01-19T05:44:00Z">
            <w:rPr>
              <w:noProof/>
            </w:rPr>
          </w:rPrChange>
        </w:rPr>
        <w:lastRenderedPageBreak/>
        <w:drawing>
          <wp:inline distT="0" distB="0" distL="0" distR="0" wp14:anchorId="60F32BD2" wp14:editId="17BEDAB0">
            <wp:extent cx="5861259" cy="284097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89427" cy="2854628"/>
                    </a:xfrm>
                    <a:prstGeom prst="rect">
                      <a:avLst/>
                    </a:prstGeom>
                    <a:noFill/>
                  </pic:spPr>
                </pic:pic>
              </a:graphicData>
            </a:graphic>
          </wp:inline>
        </w:drawing>
      </w:r>
    </w:p>
    <w:p w14:paraId="24720739" w14:textId="4C8EAA0E" w:rsidR="00C21AC9" w:rsidRPr="00A52CD9" w:rsidRDefault="00465E62" w:rsidP="00A52CD9">
      <w:pPr>
        <w:pStyle w:val="Heading3"/>
      </w:pPr>
      <w:bookmarkStart w:id="1152" w:name="_Toc88474799"/>
      <w:r w:rsidRPr="00A52CD9">
        <w:t xml:space="preserve">Systems of </w:t>
      </w:r>
      <w:r w:rsidR="00EF631C" w:rsidRPr="00A52CD9">
        <w:t>E</w:t>
      </w:r>
      <w:r w:rsidRPr="00A52CD9">
        <w:t>ngagement</w:t>
      </w:r>
      <w:r w:rsidR="00E32625" w:rsidRPr="00A52CD9">
        <w:t xml:space="preserve"> </w:t>
      </w:r>
      <w:r w:rsidR="00EF631C" w:rsidRPr="00A52CD9">
        <w:t>L</w:t>
      </w:r>
      <w:r w:rsidR="00E32625" w:rsidRPr="00A52CD9">
        <w:t>ayer</w:t>
      </w:r>
      <w:r w:rsidR="00EF631C" w:rsidRPr="00A52CD9">
        <w:t>:</w:t>
      </w:r>
      <w:bookmarkEnd w:id="1152"/>
    </w:p>
    <w:p w14:paraId="30052BE5" w14:textId="59342A93" w:rsidR="00465E62" w:rsidRPr="00A52CD9" w:rsidRDefault="00465E62" w:rsidP="00233E80">
      <w:pPr>
        <w:jc w:val="both"/>
        <w:rPr>
          <w:b/>
          <w:bCs/>
        </w:rPr>
      </w:pPr>
      <w:r w:rsidRPr="00A52CD9">
        <w:rPr>
          <w:b/>
          <w:bCs/>
        </w:rPr>
        <w:t xml:space="preserve">These are the systems we present to end users </w:t>
      </w:r>
      <w:r w:rsidR="00253A37" w:rsidRPr="00A52CD9">
        <w:rPr>
          <w:b/>
          <w:bCs/>
        </w:rPr>
        <w:t>to interact with</w:t>
      </w:r>
      <w:r w:rsidR="00B06C5B" w:rsidRPr="00A52CD9">
        <w:rPr>
          <w:b/>
          <w:bCs/>
        </w:rPr>
        <w:t>,</w:t>
      </w:r>
      <w:r w:rsidR="00253A37" w:rsidRPr="00A52CD9">
        <w:rPr>
          <w:b/>
          <w:bCs/>
        </w:rPr>
        <w:t xml:space="preserve"> such as the </w:t>
      </w:r>
      <w:r w:rsidR="00344A7B" w:rsidRPr="00A52CD9">
        <w:rPr>
          <w:b/>
          <w:bCs/>
        </w:rPr>
        <w:t>UPtime</w:t>
      </w:r>
      <w:r w:rsidR="00253A37" w:rsidRPr="00A52CD9">
        <w:rPr>
          <w:b/>
          <w:bCs/>
        </w:rPr>
        <w:t xml:space="preserve"> Portal or Microsoft Teams. </w:t>
      </w:r>
      <w:r w:rsidR="00344A7B" w:rsidRPr="00A52CD9">
        <w:rPr>
          <w:b/>
          <w:bCs/>
        </w:rPr>
        <w:t>UPtime</w:t>
      </w:r>
      <w:r w:rsidR="0083560B" w:rsidRPr="00A52CD9">
        <w:rPr>
          <w:b/>
          <w:bCs/>
        </w:rPr>
        <w:t xml:space="preserve"> manages a</w:t>
      </w:r>
      <w:r w:rsidR="00253A37" w:rsidRPr="00A52CD9">
        <w:rPr>
          <w:b/>
          <w:bCs/>
        </w:rPr>
        <w:t xml:space="preserve">ll service </w:t>
      </w:r>
      <w:r w:rsidR="523C179E" w:rsidRPr="00A52CD9">
        <w:rPr>
          <w:b/>
          <w:bCs/>
        </w:rPr>
        <w:t>interactions</w:t>
      </w:r>
      <w:r w:rsidR="00253A37" w:rsidRPr="00A52CD9">
        <w:rPr>
          <w:b/>
          <w:bCs/>
        </w:rPr>
        <w:t xml:space="preserve"> through these systems.</w:t>
      </w:r>
    </w:p>
    <w:p w14:paraId="71DF751C" w14:textId="115979B2" w:rsidR="003769A8" w:rsidRPr="00A52CD9" w:rsidRDefault="009542B9" w:rsidP="00210733">
      <w:pPr>
        <w:pStyle w:val="ListParagraph"/>
        <w:numPr>
          <w:ilvl w:val="0"/>
          <w:numId w:val="56"/>
        </w:numPr>
        <w:jc w:val="both"/>
      </w:pPr>
      <w:r w:rsidRPr="00A52CD9">
        <w:rPr>
          <w:b/>
          <w:bCs/>
        </w:rPr>
        <w:t xml:space="preserve">The </w:t>
      </w:r>
      <w:r w:rsidR="00344A7B" w:rsidRPr="00A52CD9">
        <w:rPr>
          <w:b/>
          <w:bCs/>
        </w:rPr>
        <w:t>UPtime</w:t>
      </w:r>
      <w:r w:rsidRPr="00A52CD9">
        <w:rPr>
          <w:b/>
          <w:bCs/>
        </w:rPr>
        <w:t xml:space="preserve"> portal</w:t>
      </w:r>
      <w:r w:rsidRPr="00A52CD9">
        <w:t xml:space="preserve">, an intuitive one-stop shop where end users can find what they are looking for, exactly when they need it. The portal is designed with end user experience at the forefront. </w:t>
      </w:r>
      <w:r w:rsidR="001D5E4B" w:rsidRPr="00A52CD9">
        <w:t xml:space="preserve">Users can access the </w:t>
      </w:r>
      <w:r w:rsidR="00344A7B" w:rsidRPr="00A52CD9">
        <w:t>UPtime</w:t>
      </w:r>
      <w:r w:rsidR="001D5E4B" w:rsidRPr="00A52CD9">
        <w:t xml:space="preserve"> engagement platform through their device browser. </w:t>
      </w:r>
    </w:p>
    <w:p w14:paraId="2AB9D71E" w14:textId="77777777" w:rsidR="002A1E9E" w:rsidRPr="00A52CD9" w:rsidRDefault="00F14A32" w:rsidP="00210733">
      <w:pPr>
        <w:pStyle w:val="ListParagraph"/>
        <w:numPr>
          <w:ilvl w:val="0"/>
          <w:numId w:val="56"/>
        </w:numPr>
        <w:jc w:val="both"/>
      </w:pPr>
      <w:r w:rsidRPr="00A52CD9">
        <w:t xml:space="preserve">It is incorporated with </w:t>
      </w:r>
      <w:r w:rsidRPr="00A52CD9">
        <w:rPr>
          <w:b/>
        </w:rPr>
        <w:t>marketplace</w:t>
      </w:r>
      <w:r w:rsidRPr="00A52CD9">
        <w:t xml:space="preserve"> to facilitate the choice of hardware, software, and services.</w:t>
      </w:r>
    </w:p>
    <w:p w14:paraId="540CBE02" w14:textId="35B6391D" w:rsidR="00CB6037" w:rsidRPr="00A52CD9" w:rsidRDefault="00CB6037" w:rsidP="00D14D13">
      <w:pPr>
        <w:jc w:val="both"/>
      </w:pPr>
      <w:r w:rsidRPr="00A52CD9">
        <w:t xml:space="preserve">Through </w:t>
      </w:r>
      <w:r w:rsidR="00344A7B" w:rsidRPr="00A52CD9">
        <w:t>UPtime</w:t>
      </w:r>
      <w:r w:rsidRPr="00A52CD9">
        <w:t xml:space="preserve">, users can perform various activities including: </w:t>
      </w:r>
    </w:p>
    <w:p w14:paraId="00FB5201" w14:textId="294D33F8" w:rsidR="009542B9" w:rsidRPr="00A52CD9" w:rsidRDefault="009542B9" w:rsidP="00210733">
      <w:pPr>
        <w:pStyle w:val="ListParagraph"/>
        <w:numPr>
          <w:ilvl w:val="0"/>
          <w:numId w:val="56"/>
        </w:numPr>
        <w:jc w:val="both"/>
      </w:pPr>
      <w:r w:rsidRPr="00A52CD9">
        <w:rPr>
          <w:b/>
          <w:bCs/>
        </w:rPr>
        <w:t>Digital Experience &amp; Support through Omni-channels</w:t>
      </w:r>
      <w:r w:rsidRPr="00A52CD9">
        <w:t xml:space="preserve"> – </w:t>
      </w:r>
      <w:r w:rsidR="00344A7B" w:rsidRPr="00A52CD9">
        <w:t>UPtime</w:t>
      </w:r>
      <w:r w:rsidRPr="00A52CD9">
        <w:t xml:space="preserve"> portal </w:t>
      </w:r>
      <w:r w:rsidR="002A1E9E" w:rsidRPr="00A52CD9">
        <w:t>has</w:t>
      </w:r>
      <w:r w:rsidRPr="00A52CD9">
        <w:t xml:space="preserve"> option for users to start a chat with service desk as it will be integrated with Voice and Chat channels. We can integrate virtual agent, with advanced natural language processing to automate resolution of employee questions, issues, and requests with personalized responses. </w:t>
      </w:r>
    </w:p>
    <w:p w14:paraId="41ACA46D" w14:textId="4CE848BB" w:rsidR="000000E0" w:rsidRPr="00A52CD9" w:rsidRDefault="000000E0" w:rsidP="00A52CD9">
      <w:pPr>
        <w:pStyle w:val="BodyText"/>
      </w:pPr>
      <w:r w:rsidRPr="00A52CD9">
        <w:rPr>
          <w:b/>
          <w:bCs/>
        </w:rPr>
        <w:t>Search for knowledge articles that will enable users for self-help:</w:t>
      </w:r>
      <w:r w:rsidRPr="00A52CD9">
        <w:t xml:space="preserve"> To enable Knowledge Base Content search, </w:t>
      </w:r>
      <w:r w:rsidR="00344A7B" w:rsidRPr="00A52CD9">
        <w:t>UPtime</w:t>
      </w:r>
      <w:r w:rsidRPr="00A52CD9">
        <w:t xml:space="preserve"> will be integrated with Customer ServiceNow or Platform X ServiceNow or the forthcoming DXC conversational AI capability.</w:t>
      </w:r>
    </w:p>
    <w:p w14:paraId="35A42279" w14:textId="77777777" w:rsidR="007349F9" w:rsidRPr="00A52CD9" w:rsidRDefault="007349F9" w:rsidP="00A52CD9">
      <w:pPr>
        <w:pStyle w:val="BodyText"/>
      </w:pPr>
      <w:r w:rsidRPr="00A52CD9">
        <w:t>Voice and Text based chat</w:t>
      </w:r>
    </w:p>
    <w:p w14:paraId="74CB5305" w14:textId="77777777" w:rsidR="007349F9" w:rsidRPr="00A52CD9" w:rsidRDefault="007349F9" w:rsidP="00A52CD9">
      <w:pPr>
        <w:pStyle w:val="BodyText"/>
        <w:numPr>
          <w:ilvl w:val="1"/>
          <w:numId w:val="56"/>
        </w:numPr>
      </w:pPr>
      <w:r w:rsidRPr="00A52CD9">
        <w:t>Ability to consume outage messages when you begin (before user enters the queue)</w:t>
      </w:r>
    </w:p>
    <w:p w14:paraId="373CE991" w14:textId="77777777" w:rsidR="007349F9" w:rsidRPr="00A52CD9" w:rsidRDefault="007349F9" w:rsidP="00A52CD9">
      <w:pPr>
        <w:pStyle w:val="BodyText"/>
        <w:numPr>
          <w:ilvl w:val="1"/>
          <w:numId w:val="56"/>
        </w:numPr>
      </w:pPr>
      <w:r w:rsidRPr="00A52CD9">
        <w:t>Ability to send outage message whilst user is waiting in a queue</w:t>
      </w:r>
    </w:p>
    <w:p w14:paraId="36D9382B" w14:textId="77777777" w:rsidR="007349F9" w:rsidRPr="00A52CD9" w:rsidRDefault="007349F9" w:rsidP="00A52CD9">
      <w:pPr>
        <w:pStyle w:val="BodyText"/>
        <w:numPr>
          <w:ilvl w:val="1"/>
          <w:numId w:val="56"/>
        </w:numPr>
      </w:pPr>
      <w:r w:rsidRPr="00A52CD9">
        <w:t>Ability for the user to register they are impacted by an Outage whilst waiting in the queue</w:t>
      </w:r>
    </w:p>
    <w:p w14:paraId="464C90F4" w14:textId="77777777" w:rsidR="007349F9" w:rsidRPr="00A52CD9" w:rsidRDefault="007349F9" w:rsidP="00A52CD9">
      <w:pPr>
        <w:pStyle w:val="BodyText"/>
        <w:numPr>
          <w:ilvl w:val="1"/>
          <w:numId w:val="56"/>
        </w:numPr>
      </w:pPr>
      <w:proofErr w:type="spellStart"/>
      <w:r w:rsidRPr="00A52CD9">
        <w:t>Customised</w:t>
      </w:r>
      <w:proofErr w:type="spellEnd"/>
      <w:r w:rsidRPr="00A52CD9">
        <w:t xml:space="preserve"> welcome message when a user begins</w:t>
      </w:r>
    </w:p>
    <w:p w14:paraId="4485B286" w14:textId="7B442C4A" w:rsidR="009542B9" w:rsidRPr="00A52CD9" w:rsidRDefault="00272261" w:rsidP="00A52CD9">
      <w:pPr>
        <w:pStyle w:val="BodyText"/>
      </w:pPr>
      <w:r w:rsidRPr="00A52CD9">
        <w:rPr>
          <w:b/>
          <w:bCs/>
        </w:rPr>
        <w:t>View notifications:</w:t>
      </w:r>
      <w:r w:rsidRPr="00A52CD9">
        <w:t xml:space="preserve"> Users will be presented with Outage notifications in the “What’s New” section at the top of the Portal. </w:t>
      </w:r>
      <w:r w:rsidR="009542B9" w:rsidRPr="00A52CD9">
        <w:t>Users will be presented with Outage notifications in the “What</w:t>
      </w:r>
      <w:r w:rsidR="00382E5C" w:rsidRPr="00A52CD9">
        <w:t>’</w:t>
      </w:r>
      <w:r w:rsidR="009542B9" w:rsidRPr="00A52CD9">
        <w:t xml:space="preserve">s New” section at the top of the Portal that we just saw. It can be customized and </w:t>
      </w:r>
      <w:r w:rsidR="009542B9" w:rsidRPr="00A52CD9">
        <w:lastRenderedPageBreak/>
        <w:t xml:space="preserve">target notifications to individuals, groups, or entire organizations.  </w:t>
      </w:r>
    </w:p>
    <w:p w14:paraId="25D86EB0" w14:textId="25F7F1D6" w:rsidR="00241A8D" w:rsidRPr="00A52CD9" w:rsidRDefault="00241A8D" w:rsidP="00A52CD9">
      <w:pPr>
        <w:pStyle w:val="BodyText"/>
      </w:pPr>
      <w:r w:rsidRPr="00A52CD9">
        <w:rPr>
          <w:b/>
          <w:bCs/>
        </w:rPr>
        <w:t xml:space="preserve">Access chat or voice support: </w:t>
      </w:r>
      <w:r w:rsidR="00344A7B" w:rsidRPr="00A52CD9">
        <w:t>UPtime</w:t>
      </w:r>
      <w:r w:rsidRPr="00A52CD9">
        <w:t xml:space="preserve"> portal will have option for users to start a chat with service desk as </w:t>
      </w:r>
      <w:r w:rsidR="0025627E" w:rsidRPr="00A52CD9">
        <w:t>UP</w:t>
      </w:r>
      <w:r w:rsidRPr="00A52CD9">
        <w:t>time will be integrated with DXC Agile Service Desk Voice and chat channels</w:t>
      </w:r>
      <w:r w:rsidR="00C55B29" w:rsidRPr="00A52CD9">
        <w:t xml:space="preserve">. </w:t>
      </w:r>
      <w:r w:rsidRPr="00A52CD9">
        <w:t xml:space="preserve">We can integrate </w:t>
      </w:r>
      <w:r w:rsidR="00344A7B" w:rsidRPr="00A52CD9">
        <w:t>UPtime</w:t>
      </w:r>
      <w:r w:rsidRPr="00A52CD9">
        <w:t xml:space="preserve"> with Microsoft 365 workloads like Teams for Chat, Receive Email notifications as well SMS/Text messages.</w:t>
      </w:r>
    </w:p>
    <w:p w14:paraId="62570A59" w14:textId="77777777" w:rsidR="00A5381E" w:rsidRPr="00A52CD9" w:rsidRDefault="00A5381E" w:rsidP="00A5381E">
      <w:pPr>
        <w:ind w:left="1080"/>
        <w:jc w:val="both"/>
        <w:rPr>
          <w:b/>
        </w:rPr>
      </w:pPr>
    </w:p>
    <w:p w14:paraId="422FB2EE" w14:textId="0ABFAF93" w:rsidR="00382E5C" w:rsidRPr="00A52CD9" w:rsidRDefault="00A5381E" w:rsidP="00D14D13">
      <w:pPr>
        <w:jc w:val="both"/>
        <w:rPr>
          <w:b/>
        </w:rPr>
      </w:pPr>
      <w:r w:rsidRPr="00A52CD9">
        <w:rPr>
          <w:bCs/>
        </w:rPr>
        <w:t>Refer</w:t>
      </w:r>
      <w:r w:rsidRPr="00A52CD9">
        <w:rPr>
          <w:b/>
        </w:rPr>
        <w:t xml:space="preserve"> </w:t>
      </w:r>
      <w:hyperlink w:anchor="_Uptime_Engagement_Portal" w:history="1">
        <w:r w:rsidR="00344A7B" w:rsidRPr="00A52CD9">
          <w:rPr>
            <w:rStyle w:val="Hyperlink"/>
            <w:b/>
            <w:szCs w:val="20"/>
          </w:rPr>
          <w:t>UPtime</w:t>
        </w:r>
        <w:r w:rsidRPr="00A52CD9">
          <w:rPr>
            <w:rStyle w:val="Hyperlink"/>
            <w:b/>
            <w:szCs w:val="20"/>
          </w:rPr>
          <w:t xml:space="preserve"> Engagement Portal</w:t>
        </w:r>
      </w:hyperlink>
      <w:r w:rsidRPr="00A52CD9">
        <w:rPr>
          <w:b/>
        </w:rPr>
        <w:t xml:space="preserve"> </w:t>
      </w:r>
      <w:r w:rsidRPr="00A52CD9">
        <w:rPr>
          <w:bCs/>
        </w:rPr>
        <w:t>section for more details</w:t>
      </w:r>
    </w:p>
    <w:p w14:paraId="4968A7D2" w14:textId="77777777" w:rsidR="00A5381E" w:rsidRPr="00A52CD9" w:rsidRDefault="00A5381E" w:rsidP="00A5381E">
      <w:pPr>
        <w:ind w:left="1080"/>
        <w:jc w:val="both"/>
        <w:rPr>
          <w:b/>
        </w:rPr>
      </w:pPr>
    </w:p>
    <w:p w14:paraId="1E9829E7" w14:textId="77777777" w:rsidR="00233E80" w:rsidRPr="00A52CD9" w:rsidRDefault="008C574B" w:rsidP="00A52CD9">
      <w:pPr>
        <w:pStyle w:val="Heading3"/>
        <w:rPr>
          <w:sz w:val="24"/>
          <w:szCs w:val="18"/>
        </w:rPr>
      </w:pPr>
      <w:bookmarkStart w:id="1153" w:name="_Toc88474800"/>
      <w:r w:rsidRPr="00A52CD9">
        <w:t xml:space="preserve">Orchestration </w:t>
      </w:r>
      <w:r w:rsidR="00EF631C" w:rsidRPr="00A52CD9">
        <w:t>L</w:t>
      </w:r>
      <w:r w:rsidRPr="00A52CD9">
        <w:t>ayer</w:t>
      </w:r>
      <w:r w:rsidR="00EF631C" w:rsidRPr="00A52CD9">
        <w:t>:</w:t>
      </w:r>
      <w:bookmarkEnd w:id="1153"/>
      <w:r w:rsidRPr="00A52CD9">
        <w:rPr>
          <w:sz w:val="24"/>
          <w:szCs w:val="18"/>
        </w:rPr>
        <w:t xml:space="preserve"> </w:t>
      </w:r>
    </w:p>
    <w:p w14:paraId="54EF411B" w14:textId="329F2696" w:rsidR="008C574B" w:rsidRPr="00A52CD9" w:rsidRDefault="008C574B" w:rsidP="00233E80">
      <w:pPr>
        <w:spacing w:after="160" w:line="259" w:lineRule="auto"/>
        <w:contextualSpacing/>
        <w:rPr>
          <w:b/>
          <w:bCs/>
        </w:rPr>
      </w:pPr>
      <w:r w:rsidRPr="00A52CD9">
        <w:rPr>
          <w:b/>
          <w:bCs/>
        </w:rPr>
        <w:t xml:space="preserve">This layer </w:t>
      </w:r>
      <w:r w:rsidR="00561410" w:rsidRPr="00A52CD9">
        <w:rPr>
          <w:b/>
          <w:bCs/>
        </w:rPr>
        <w:t xml:space="preserve">includes </w:t>
      </w:r>
      <w:r w:rsidRPr="00A52CD9">
        <w:rPr>
          <w:b/>
          <w:bCs/>
        </w:rPr>
        <w:t xml:space="preserve">the services and tooling Modern Workplace uses to control, </w:t>
      </w:r>
      <w:r w:rsidR="00D003A5" w:rsidRPr="00A52CD9">
        <w:rPr>
          <w:b/>
          <w:bCs/>
        </w:rPr>
        <w:t>configure,</w:t>
      </w:r>
      <w:r w:rsidRPr="00A52CD9">
        <w:rPr>
          <w:b/>
          <w:bCs/>
        </w:rPr>
        <w:t xml:space="preserve"> and manage the Modern Workplace. </w:t>
      </w:r>
      <w:r w:rsidR="00344A7B" w:rsidRPr="00A52CD9">
        <w:rPr>
          <w:b/>
          <w:bCs/>
        </w:rPr>
        <w:t>UPtime</w:t>
      </w:r>
      <w:r w:rsidR="0083560B" w:rsidRPr="00A52CD9">
        <w:rPr>
          <w:b/>
          <w:bCs/>
        </w:rPr>
        <w:t xml:space="preserve"> brings Device Intelligence and </w:t>
      </w:r>
      <w:r w:rsidR="75A99A78" w:rsidRPr="00A52CD9">
        <w:rPr>
          <w:b/>
          <w:bCs/>
        </w:rPr>
        <w:t>Experience</w:t>
      </w:r>
      <w:r w:rsidR="0083560B" w:rsidRPr="00A52CD9">
        <w:rPr>
          <w:b/>
          <w:bCs/>
        </w:rPr>
        <w:t xml:space="preserve"> measures whilst the other components </w:t>
      </w:r>
      <w:r w:rsidR="00C01611" w:rsidRPr="00A52CD9">
        <w:rPr>
          <w:b/>
          <w:bCs/>
        </w:rPr>
        <w:t xml:space="preserve">such as Device Management </w:t>
      </w:r>
      <w:r w:rsidR="0083560B" w:rsidRPr="00A52CD9">
        <w:rPr>
          <w:b/>
          <w:bCs/>
        </w:rPr>
        <w:t xml:space="preserve">are provided by the </w:t>
      </w:r>
      <w:r w:rsidR="00495237" w:rsidRPr="00A52CD9">
        <w:rPr>
          <w:b/>
          <w:bCs/>
        </w:rPr>
        <w:t xml:space="preserve">rest of the </w:t>
      </w:r>
      <w:r w:rsidR="0083560B" w:rsidRPr="00A52CD9">
        <w:rPr>
          <w:b/>
          <w:bCs/>
        </w:rPr>
        <w:t xml:space="preserve">offering portfolio. </w:t>
      </w:r>
    </w:p>
    <w:p w14:paraId="6B2527B9" w14:textId="77777777" w:rsidR="009D3D60" w:rsidRPr="00A52CD9" w:rsidRDefault="00C83C00" w:rsidP="00210733">
      <w:pPr>
        <w:pStyle w:val="ListParagraph"/>
        <w:widowControl/>
        <w:numPr>
          <w:ilvl w:val="0"/>
          <w:numId w:val="55"/>
        </w:numPr>
        <w:autoSpaceDE/>
        <w:autoSpaceDN/>
        <w:spacing w:before="0" w:after="160" w:line="259" w:lineRule="auto"/>
        <w:contextualSpacing/>
      </w:pPr>
      <w:r w:rsidRPr="00A52CD9">
        <w:rPr>
          <w:b/>
          <w:bCs/>
        </w:rPr>
        <w:t>Device intelligence</w:t>
      </w:r>
      <w:r w:rsidRPr="00A52CD9">
        <w:t xml:space="preserve"> – using third party toolsets like 1E Tachyon, Lakeside </w:t>
      </w:r>
      <w:proofErr w:type="spellStart"/>
      <w:r w:rsidRPr="00A52CD9">
        <w:t>Systrack</w:t>
      </w:r>
      <w:proofErr w:type="spellEnd"/>
      <w:r w:rsidRPr="00A52CD9">
        <w:t xml:space="preserve"> or Nexthink to monitor device performance and user experience, enable investigation, and remediation of employee issues in real time and at scale. </w:t>
      </w:r>
    </w:p>
    <w:p w14:paraId="21DD1DE8" w14:textId="27937D2A" w:rsidR="00C83C00" w:rsidRPr="00A52CD9" w:rsidRDefault="00C83C00" w:rsidP="00BC5601">
      <w:pPr>
        <w:pStyle w:val="ListParagraph"/>
        <w:widowControl/>
        <w:autoSpaceDE/>
        <w:autoSpaceDN/>
        <w:spacing w:before="0" w:after="160" w:line="259" w:lineRule="auto"/>
        <w:ind w:left="720" w:firstLine="0"/>
        <w:contextualSpacing/>
      </w:pPr>
      <w:r w:rsidRPr="00A52CD9">
        <w:t xml:space="preserve">DXC’s </w:t>
      </w:r>
      <w:r w:rsidR="00344A7B" w:rsidRPr="00A52CD9">
        <w:t>UPtime</w:t>
      </w:r>
      <w:r w:rsidRPr="00A52CD9">
        <w:t xml:space="preserve"> Action Engine provides the mechanism to take telemetry feeds from end user devices, monitor for known events and trigger a corresponding workflow to drive automatic resolution. The data feeds can be from native tooling such as Microsoft Intune / Log Analytics or from third-party tools.</w:t>
      </w:r>
    </w:p>
    <w:p w14:paraId="009AF2B2" w14:textId="5E862C14" w:rsidR="00C83C00" w:rsidRPr="00A52CD9" w:rsidRDefault="00344A7B" w:rsidP="00210733">
      <w:pPr>
        <w:pStyle w:val="ListParagraph"/>
        <w:widowControl/>
        <w:numPr>
          <w:ilvl w:val="0"/>
          <w:numId w:val="55"/>
        </w:numPr>
        <w:autoSpaceDE/>
        <w:autoSpaceDN/>
        <w:spacing w:before="0" w:after="160" w:line="259" w:lineRule="auto"/>
        <w:contextualSpacing/>
      </w:pPr>
      <w:r w:rsidRPr="00A52CD9">
        <w:t>UPtime</w:t>
      </w:r>
      <w:r w:rsidR="00C83C00" w:rsidRPr="00A52CD9">
        <w:t xml:space="preserve"> will interact with </w:t>
      </w:r>
      <w:r w:rsidR="00C83C00" w:rsidRPr="00A52CD9">
        <w:rPr>
          <w:b/>
          <w:bCs/>
        </w:rPr>
        <w:t xml:space="preserve">Asset </w:t>
      </w:r>
      <w:r w:rsidR="00C83C00" w:rsidRPr="00A52CD9">
        <w:t>Inventory/</w:t>
      </w:r>
      <w:r w:rsidR="00C83C00" w:rsidRPr="00A52CD9">
        <w:rPr>
          <w:b/>
          <w:bCs/>
        </w:rPr>
        <w:t>CMDB</w:t>
      </w:r>
      <w:r w:rsidR="00C83C00" w:rsidRPr="00A52CD9">
        <w:t xml:space="preserve"> to maintain the device record which enables management of the device from request to provisioning to ongoing maintenance and retirement</w:t>
      </w:r>
      <w:r w:rsidR="002E5531" w:rsidRPr="00A52CD9">
        <w:t xml:space="preserve">. </w:t>
      </w:r>
      <w:r w:rsidR="00C83C00" w:rsidRPr="00A52CD9">
        <w:t xml:space="preserve">We can enhance </w:t>
      </w:r>
      <w:r w:rsidR="00C83C00" w:rsidRPr="00A52CD9">
        <w:rPr>
          <w:b/>
          <w:bCs/>
        </w:rPr>
        <w:t>software asset</w:t>
      </w:r>
      <w:r w:rsidR="00C83C00" w:rsidRPr="00A52CD9">
        <w:t xml:space="preserve"> inventory to provide better control, visibility, and compliance of customer’s asset environments using Flexera as it is our preferred </w:t>
      </w:r>
      <w:r w:rsidR="00C83C00" w:rsidRPr="00A52CD9">
        <w:rPr>
          <w:b/>
          <w:bCs/>
        </w:rPr>
        <w:t>Software Asset Management</w:t>
      </w:r>
      <w:r w:rsidR="00C83C00" w:rsidRPr="00A52CD9">
        <w:t xml:space="preserve"> solution and </w:t>
      </w:r>
      <w:r w:rsidRPr="00A52CD9">
        <w:t>UPtime</w:t>
      </w:r>
      <w:r w:rsidR="00C83C00" w:rsidRPr="00A52CD9">
        <w:t xml:space="preserve"> integrates with it.</w:t>
      </w:r>
    </w:p>
    <w:p w14:paraId="535D366F" w14:textId="77777777" w:rsidR="00C83C00" w:rsidRPr="00A52CD9" w:rsidRDefault="00C83C00" w:rsidP="00210733">
      <w:pPr>
        <w:pStyle w:val="ListParagraph"/>
        <w:widowControl/>
        <w:numPr>
          <w:ilvl w:val="0"/>
          <w:numId w:val="55"/>
        </w:numPr>
        <w:autoSpaceDE/>
        <w:autoSpaceDN/>
        <w:spacing w:before="0" w:after="160" w:line="259" w:lineRule="auto"/>
        <w:contextualSpacing/>
      </w:pPr>
      <w:r w:rsidRPr="00A52CD9">
        <w:rPr>
          <w:b/>
          <w:bCs/>
        </w:rPr>
        <w:t xml:space="preserve">AWS Connect </w:t>
      </w:r>
      <w:r w:rsidRPr="00A52CD9">
        <w:t>integration with Teams for Chat services within Service Desk solution.</w:t>
      </w:r>
    </w:p>
    <w:p w14:paraId="39FE1AC4" w14:textId="77777777" w:rsidR="00C83C00" w:rsidRPr="00A52CD9" w:rsidRDefault="00C83C00" w:rsidP="00210733">
      <w:pPr>
        <w:pStyle w:val="ListParagraph"/>
        <w:widowControl/>
        <w:numPr>
          <w:ilvl w:val="0"/>
          <w:numId w:val="55"/>
        </w:numPr>
        <w:autoSpaceDE/>
        <w:autoSpaceDN/>
        <w:spacing w:before="0" w:after="160" w:line="259" w:lineRule="auto"/>
        <w:contextualSpacing/>
      </w:pPr>
      <w:r w:rsidRPr="00A52CD9">
        <w:t xml:space="preserve">Using </w:t>
      </w:r>
      <w:r w:rsidRPr="00A52CD9">
        <w:rPr>
          <w:b/>
          <w:bCs/>
        </w:rPr>
        <w:t>Qualtrics as Experience management</w:t>
      </w:r>
      <w:r w:rsidRPr="00A52CD9">
        <w:t xml:space="preserve"> (XM) solution to capture and analysis to identify priority areas for improving everyday technology experiences and employee productivity and job enablement, this enables Experience Level Agreement (XLA) to drive services. Provides a </w:t>
      </w:r>
      <w:r w:rsidRPr="00A52CD9">
        <w:rPr>
          <w:b/>
          <w:bCs/>
        </w:rPr>
        <w:t>feedback</w:t>
      </w:r>
      <w:r w:rsidRPr="00A52CD9">
        <w:t xml:space="preserve"> option for end users to document their experience and their experience can be addressed and updated as the solution adapts over time</w:t>
      </w:r>
    </w:p>
    <w:p w14:paraId="6455995B" w14:textId="77777777" w:rsidR="00C83C00" w:rsidRPr="00A52CD9" w:rsidRDefault="00C83C00" w:rsidP="00210733">
      <w:pPr>
        <w:pStyle w:val="ListParagraph"/>
        <w:widowControl/>
        <w:numPr>
          <w:ilvl w:val="0"/>
          <w:numId w:val="55"/>
        </w:numPr>
        <w:autoSpaceDE/>
        <w:autoSpaceDN/>
        <w:spacing w:before="0" w:after="160" w:line="259" w:lineRule="auto"/>
        <w:contextualSpacing/>
      </w:pPr>
      <w:r w:rsidRPr="00A52CD9">
        <w:rPr>
          <w:b/>
          <w:bCs/>
        </w:rPr>
        <w:t>DXC adopts Continual</w:t>
      </w:r>
      <w:r w:rsidRPr="00A52CD9">
        <w:t xml:space="preserve"> development to address the key issues faced by users based on analysis of operational and experience data.  This enables auto-fix, low touch resolution to ensure quick return to productivity.</w:t>
      </w:r>
    </w:p>
    <w:p w14:paraId="561C9716" w14:textId="77777777" w:rsidR="00C83C00" w:rsidRPr="00A52CD9" w:rsidRDefault="00C83C00" w:rsidP="004B5DC4">
      <w:pPr>
        <w:ind w:left="360"/>
        <w:jc w:val="both"/>
      </w:pPr>
    </w:p>
    <w:p w14:paraId="05A2E445" w14:textId="77777777" w:rsidR="003C6E87" w:rsidRPr="00A52CD9" w:rsidRDefault="00561410" w:rsidP="00A52CD9">
      <w:pPr>
        <w:pStyle w:val="Heading3"/>
        <w:rPr>
          <w:sz w:val="24"/>
          <w:szCs w:val="18"/>
        </w:rPr>
      </w:pPr>
      <w:bookmarkStart w:id="1154" w:name="_Toc88474801"/>
      <w:r w:rsidRPr="00A52CD9">
        <w:t>Systems of Record</w:t>
      </w:r>
      <w:r w:rsidR="00E32625" w:rsidRPr="00A52CD9">
        <w:t xml:space="preserve"> </w:t>
      </w:r>
      <w:r w:rsidR="00EF631C" w:rsidRPr="00A52CD9">
        <w:t>L</w:t>
      </w:r>
      <w:r w:rsidR="00E32625" w:rsidRPr="00A52CD9">
        <w:t>ayer</w:t>
      </w:r>
      <w:r w:rsidR="00EF631C" w:rsidRPr="00A52CD9">
        <w:t>:</w:t>
      </w:r>
      <w:bookmarkEnd w:id="1154"/>
      <w:r w:rsidRPr="00A52CD9">
        <w:t xml:space="preserve"> </w:t>
      </w:r>
    </w:p>
    <w:p w14:paraId="487B04A2" w14:textId="3F8C6AE2" w:rsidR="00561410" w:rsidRPr="00A52CD9" w:rsidRDefault="00561410" w:rsidP="003C6E87">
      <w:pPr>
        <w:spacing w:after="160" w:line="259" w:lineRule="auto"/>
        <w:contextualSpacing/>
        <w:rPr>
          <w:b/>
          <w:bCs/>
        </w:rPr>
      </w:pPr>
      <w:r w:rsidRPr="00A52CD9">
        <w:rPr>
          <w:b/>
          <w:bCs/>
        </w:rPr>
        <w:t xml:space="preserve">These systems contain the </w:t>
      </w:r>
      <w:r w:rsidR="007E4541" w:rsidRPr="00A52CD9">
        <w:rPr>
          <w:b/>
          <w:bCs/>
        </w:rPr>
        <w:t xml:space="preserve">records and </w:t>
      </w:r>
      <w:r w:rsidRPr="00A52CD9">
        <w:rPr>
          <w:b/>
          <w:bCs/>
        </w:rPr>
        <w:t xml:space="preserve">data used throughout the </w:t>
      </w:r>
      <w:r w:rsidR="0BF697C3" w:rsidRPr="00A52CD9">
        <w:rPr>
          <w:b/>
          <w:bCs/>
        </w:rPr>
        <w:t>Modern</w:t>
      </w:r>
      <w:r w:rsidRPr="00A52CD9">
        <w:rPr>
          <w:b/>
          <w:bCs/>
        </w:rPr>
        <w:t xml:space="preserve"> Workplace</w:t>
      </w:r>
      <w:r w:rsidR="007E4541" w:rsidRPr="00A52CD9">
        <w:rPr>
          <w:b/>
          <w:bCs/>
        </w:rPr>
        <w:t>. The content can range from user CMDB through to Knowledge Articles. Some systems are customer owned and others are provided by DXC.</w:t>
      </w:r>
    </w:p>
    <w:p w14:paraId="4771D054" w14:textId="66360373" w:rsidR="001B742E" w:rsidRPr="00A52CD9" w:rsidRDefault="00344A7B" w:rsidP="00210733">
      <w:pPr>
        <w:pStyle w:val="ListParagraph"/>
        <w:widowControl/>
        <w:numPr>
          <w:ilvl w:val="0"/>
          <w:numId w:val="57"/>
        </w:numPr>
        <w:autoSpaceDE/>
        <w:autoSpaceDN/>
        <w:spacing w:before="0" w:after="160" w:line="259" w:lineRule="auto"/>
        <w:contextualSpacing/>
      </w:pPr>
      <w:r w:rsidRPr="00A52CD9">
        <w:t>UPtime</w:t>
      </w:r>
      <w:r w:rsidR="001B742E" w:rsidRPr="00A52CD9">
        <w:t xml:space="preserve"> will interact with </w:t>
      </w:r>
      <w:r w:rsidR="001B742E" w:rsidRPr="00A52CD9">
        <w:rPr>
          <w:b/>
          <w:bCs/>
        </w:rPr>
        <w:t xml:space="preserve">Asset </w:t>
      </w:r>
      <w:r w:rsidR="001B742E" w:rsidRPr="00A52CD9">
        <w:t>Inventory/</w:t>
      </w:r>
      <w:r w:rsidR="001B742E" w:rsidRPr="00A52CD9">
        <w:rPr>
          <w:b/>
          <w:bCs/>
        </w:rPr>
        <w:t>CMDB</w:t>
      </w:r>
      <w:r w:rsidR="001B742E" w:rsidRPr="00A52CD9">
        <w:t xml:space="preserve"> to maintain the device record which enables management of the device from request to provisioning to ongoing maintenance and retirement.</w:t>
      </w:r>
    </w:p>
    <w:p w14:paraId="5F691587" w14:textId="4CE5F781" w:rsidR="00D21856" w:rsidRPr="00A52CD9" w:rsidRDefault="00344A7B" w:rsidP="00210733">
      <w:pPr>
        <w:pStyle w:val="ListParagraph"/>
        <w:widowControl/>
        <w:numPr>
          <w:ilvl w:val="0"/>
          <w:numId w:val="57"/>
        </w:numPr>
        <w:autoSpaceDE/>
        <w:autoSpaceDN/>
        <w:spacing w:before="0" w:after="160" w:line="259" w:lineRule="auto"/>
        <w:contextualSpacing/>
      </w:pPr>
      <w:r w:rsidRPr="00A52CD9">
        <w:rPr>
          <w:b/>
          <w:bCs/>
        </w:rPr>
        <w:lastRenderedPageBreak/>
        <w:t>UPtime</w:t>
      </w:r>
      <w:r w:rsidR="00D21856" w:rsidRPr="00A52CD9">
        <w:rPr>
          <w:b/>
          <w:bCs/>
        </w:rPr>
        <w:t xml:space="preserve"> provides intelligent workflows</w:t>
      </w:r>
      <w:r w:rsidR="00D21856" w:rsidRPr="00A52CD9">
        <w:t xml:space="preserve"> that are orchestrated with existing systems of record, the IT service management systems and the integrated portal designed with end user experience at the forefront.  These workflows minimize unnecessary distractions whilst maximizing the impact of any information or action that a user must or may wish to take.</w:t>
      </w:r>
    </w:p>
    <w:p w14:paraId="007422CE" w14:textId="3028B273" w:rsidR="003F5392" w:rsidRPr="00A52CD9" w:rsidRDefault="00D21856" w:rsidP="00210733">
      <w:pPr>
        <w:pStyle w:val="ListParagraph"/>
        <w:widowControl/>
        <w:numPr>
          <w:ilvl w:val="0"/>
          <w:numId w:val="57"/>
        </w:numPr>
        <w:autoSpaceDE/>
        <w:autoSpaceDN/>
        <w:spacing w:before="0" w:after="160" w:line="259" w:lineRule="auto"/>
        <w:contextualSpacing/>
        <w:jc w:val="both"/>
        <w:rPr>
          <w:i/>
          <w:iCs/>
          <w:color w:val="7F7F7F" w:themeColor="text1" w:themeTint="80"/>
        </w:rPr>
      </w:pPr>
      <w:r w:rsidRPr="00A52CD9">
        <w:t xml:space="preserve">Integrations with existing </w:t>
      </w:r>
      <w:r w:rsidRPr="00A52CD9">
        <w:rPr>
          <w:b/>
          <w:bCs/>
        </w:rPr>
        <w:t>IT Service management</w:t>
      </w:r>
      <w:r w:rsidRPr="00A52CD9">
        <w:t xml:space="preserve"> mechanisms and using client authentication and </w:t>
      </w:r>
      <w:proofErr w:type="spellStart"/>
      <w:r w:rsidRPr="00A52CD9">
        <w:t>authorisation</w:t>
      </w:r>
      <w:proofErr w:type="spellEnd"/>
      <w:r w:rsidRPr="00A52CD9">
        <w:t xml:space="preserve"> channels, and collaboration channels. ITSM services are either provided in client owned ITSM System (Catalogue, Knowledge, Asset, and Incident) or DXC's Platform X service or any other third party ITSM toolsets like Service Manager, S-MAX, etc. DXC uses Application Programming Interface (API) technology to integrate knowledge management capabilities between customer ITSM platforms and DXC’s </w:t>
      </w:r>
      <w:r w:rsidR="00344A7B" w:rsidRPr="00A52CD9">
        <w:t>UPtime</w:t>
      </w:r>
      <w:r w:rsidRPr="00A52CD9">
        <w:t xml:space="preserve">. DXC uses Microservice technology to integrate as a standard approach to connect with the various tables in the ITSM environment. </w:t>
      </w:r>
    </w:p>
    <w:p w14:paraId="0BDC465C" w14:textId="28130983" w:rsidR="00D21856" w:rsidRPr="00A52CD9" w:rsidRDefault="00D21856" w:rsidP="00A52CD9">
      <w:pPr>
        <w:pStyle w:val="BodyText"/>
      </w:pPr>
      <w:r w:rsidRPr="00A52CD9">
        <w:t>The main integration functions are:</w:t>
      </w:r>
    </w:p>
    <w:p w14:paraId="1C83E176" w14:textId="77777777" w:rsidR="00D21856" w:rsidRPr="00A52CD9" w:rsidRDefault="00D21856" w:rsidP="00A52CD9">
      <w:pPr>
        <w:pStyle w:val="BodyText"/>
        <w:numPr>
          <w:ilvl w:val="1"/>
          <w:numId w:val="58"/>
        </w:numPr>
      </w:pPr>
      <w:r w:rsidRPr="00A52CD9">
        <w:t>Search for knowledge using the end point ITSM search capability under the context of the user performing the search</w:t>
      </w:r>
    </w:p>
    <w:p w14:paraId="0A6D1B86" w14:textId="77777777" w:rsidR="00D21856" w:rsidRPr="00A52CD9" w:rsidRDefault="00D21856" w:rsidP="00A52CD9">
      <w:pPr>
        <w:pStyle w:val="BodyText"/>
        <w:numPr>
          <w:ilvl w:val="1"/>
          <w:numId w:val="58"/>
        </w:numPr>
      </w:pPr>
      <w:r w:rsidRPr="00A52CD9">
        <w:t>Return knowledge articles and their content, including attachments</w:t>
      </w:r>
    </w:p>
    <w:p w14:paraId="16C5AB3D" w14:textId="77777777" w:rsidR="00D21856" w:rsidRPr="00A52CD9" w:rsidRDefault="00D21856" w:rsidP="00A52CD9">
      <w:pPr>
        <w:pStyle w:val="BodyText"/>
        <w:numPr>
          <w:ilvl w:val="1"/>
          <w:numId w:val="58"/>
        </w:numPr>
      </w:pPr>
      <w:r w:rsidRPr="00A52CD9">
        <w:t>Provide knowledge article feedback; if an article is useful, rating and comments</w:t>
      </w:r>
    </w:p>
    <w:p w14:paraId="3847088B" w14:textId="77777777" w:rsidR="00D21856" w:rsidRPr="00A52CD9" w:rsidRDefault="00D21856" w:rsidP="00A52CD9">
      <w:pPr>
        <w:pStyle w:val="BodyText"/>
        <w:numPr>
          <w:ilvl w:val="1"/>
          <w:numId w:val="58"/>
        </w:numPr>
      </w:pPr>
      <w:r w:rsidRPr="00A52CD9">
        <w:t>Update knowledge article view counts</w:t>
      </w:r>
    </w:p>
    <w:p w14:paraId="181F9DFB" w14:textId="120A2A8D" w:rsidR="00D21856" w:rsidRPr="00A52CD9" w:rsidRDefault="00344A7B" w:rsidP="00A52CD9">
      <w:pPr>
        <w:pStyle w:val="BodyText"/>
        <w:numPr>
          <w:ilvl w:val="0"/>
          <w:numId w:val="57"/>
        </w:numPr>
      </w:pPr>
      <w:r w:rsidRPr="00A52CD9">
        <w:t>UPtime</w:t>
      </w:r>
      <w:r w:rsidR="00D21856" w:rsidRPr="00A52CD9">
        <w:t xml:space="preserve"> will interact with </w:t>
      </w:r>
      <w:r w:rsidR="00D21856" w:rsidRPr="00A52CD9">
        <w:rPr>
          <w:b/>
          <w:bCs/>
        </w:rPr>
        <w:t>Asset</w:t>
      </w:r>
      <w:r w:rsidR="00D21856" w:rsidRPr="00A52CD9">
        <w:t xml:space="preserve"> Inventory/</w:t>
      </w:r>
      <w:r w:rsidR="00D21856" w:rsidRPr="00A52CD9">
        <w:rPr>
          <w:b/>
          <w:bCs/>
        </w:rPr>
        <w:t>CMDB</w:t>
      </w:r>
      <w:r w:rsidR="00D21856" w:rsidRPr="00A52CD9">
        <w:t xml:space="preserve"> to maintain the device record which enables management of the device from request to provisioning to ongoing maintenance and retirement</w:t>
      </w:r>
    </w:p>
    <w:p w14:paraId="0FFC65BA" w14:textId="5562951C" w:rsidR="00D21856" w:rsidRPr="00A52CD9" w:rsidRDefault="00D21856" w:rsidP="00A52CD9">
      <w:pPr>
        <w:pStyle w:val="BodyText"/>
        <w:numPr>
          <w:ilvl w:val="0"/>
          <w:numId w:val="57"/>
        </w:numPr>
      </w:pPr>
      <w:r w:rsidRPr="00A52CD9">
        <w:rPr>
          <w:b/>
          <w:bCs/>
        </w:rPr>
        <w:t xml:space="preserve">Catalogue &amp; Request: </w:t>
      </w:r>
      <w:r w:rsidRPr="00A52CD9">
        <w:t xml:space="preserve">The </w:t>
      </w:r>
      <w:r w:rsidR="00344A7B" w:rsidRPr="00A52CD9">
        <w:t>UPtime</w:t>
      </w:r>
      <w:r w:rsidRPr="00A52CD9">
        <w:t xml:space="preserve"> solution will host a catalogue containing devices and software. The various catalogue entries can be curated into bundles which are made available based on personas. User can track the request status through the </w:t>
      </w:r>
      <w:r w:rsidR="0025627E" w:rsidRPr="00A52CD9">
        <w:t>UP</w:t>
      </w:r>
      <w:r w:rsidRPr="00A52CD9">
        <w:t xml:space="preserve">time portal. During this process the </w:t>
      </w:r>
      <w:r w:rsidR="00344A7B" w:rsidRPr="00A52CD9">
        <w:t>UPtime</w:t>
      </w:r>
      <w:r w:rsidRPr="00A52CD9">
        <w:t xml:space="preserve"> will interact with DXC Asset Management capability to maintain the record be it Asset CMDB or Flexera and SCCM/Intune for Application Catalogue. It can be automated to </w:t>
      </w:r>
      <w:proofErr w:type="spellStart"/>
      <w:r w:rsidRPr="00A52CD9">
        <w:t>to</w:t>
      </w:r>
      <w:proofErr w:type="spellEnd"/>
      <w:r w:rsidRPr="00A52CD9">
        <w:t xml:space="preserve"> get an approval through Workflow and install an application automatically onto the device without end user intervention.</w:t>
      </w:r>
    </w:p>
    <w:p w14:paraId="60D7453E" w14:textId="366A7696" w:rsidR="00D21856" w:rsidRPr="00A52CD9" w:rsidRDefault="00D21856" w:rsidP="00A52CD9">
      <w:pPr>
        <w:pStyle w:val="BodyText"/>
        <w:numPr>
          <w:ilvl w:val="0"/>
          <w:numId w:val="57"/>
        </w:numPr>
      </w:pPr>
      <w:r w:rsidRPr="00A52CD9">
        <w:t>With the "</w:t>
      </w:r>
      <w:r w:rsidR="00344A7B" w:rsidRPr="00A52CD9">
        <w:rPr>
          <w:b/>
          <w:bCs/>
        </w:rPr>
        <w:t>UPtime</w:t>
      </w:r>
      <w:r w:rsidRPr="00A52CD9">
        <w:t xml:space="preserve">" self-service engagement platform, end users request services through the service catalog, and browse knowledge articles to solve their own issues—without getting a technician involved. </w:t>
      </w:r>
    </w:p>
    <w:p w14:paraId="3D884FF6" w14:textId="0F1F1AF4" w:rsidR="00D21856" w:rsidRPr="00A52CD9" w:rsidRDefault="00D21856" w:rsidP="00A52CD9">
      <w:pPr>
        <w:pStyle w:val="BodyText"/>
        <w:numPr>
          <w:ilvl w:val="0"/>
          <w:numId w:val="57"/>
        </w:numPr>
      </w:pPr>
      <w:r w:rsidRPr="00A52CD9">
        <w:t xml:space="preserve">DXC </w:t>
      </w:r>
      <w:r w:rsidR="00344A7B" w:rsidRPr="00A52CD9">
        <w:t>UPtime</w:t>
      </w:r>
      <w:r w:rsidRPr="00A52CD9">
        <w:t xml:space="preserve"> solution is integrated with our </w:t>
      </w:r>
      <w:r w:rsidRPr="00A52CD9">
        <w:rPr>
          <w:b/>
          <w:bCs/>
        </w:rPr>
        <w:t>Digital support</w:t>
      </w:r>
      <w:r w:rsidRPr="00A52CD9">
        <w:t xml:space="preserve"> services, providing the user with a unified view of their devices, service requests, knowledge articles, open incidents etc.</w:t>
      </w:r>
    </w:p>
    <w:p w14:paraId="1765BF33" w14:textId="0AE84954" w:rsidR="00793875" w:rsidRPr="00A52CD9" w:rsidRDefault="00344A7B" w:rsidP="00210733">
      <w:pPr>
        <w:pStyle w:val="ListParagraph"/>
        <w:numPr>
          <w:ilvl w:val="0"/>
          <w:numId w:val="57"/>
        </w:numPr>
        <w:jc w:val="both"/>
      </w:pPr>
      <w:r w:rsidRPr="00A52CD9">
        <w:t>UPtime</w:t>
      </w:r>
      <w:r w:rsidR="00793875" w:rsidRPr="00A52CD9">
        <w:t xml:space="preserve"> would be integrated with ServiceNow and Intune to provide a single point of access to all Workplace services provided to employees by DXC.</w:t>
      </w:r>
    </w:p>
    <w:p w14:paraId="3170748C" w14:textId="39C97495" w:rsidR="00D21856" w:rsidRPr="00A52CD9" w:rsidRDefault="00D21856" w:rsidP="00A52CD9">
      <w:pPr>
        <w:pStyle w:val="BodyText"/>
        <w:numPr>
          <w:ilvl w:val="0"/>
          <w:numId w:val="57"/>
        </w:numPr>
      </w:pPr>
      <w:r w:rsidRPr="00A52CD9">
        <w:rPr>
          <w:b/>
          <w:bCs/>
        </w:rPr>
        <w:t>Search for knowledge articles that will enable users for self-help:</w:t>
      </w:r>
      <w:r w:rsidRPr="00A52CD9">
        <w:t xml:space="preserve"> To enable Knowledge Base Content search, </w:t>
      </w:r>
      <w:r w:rsidR="00344A7B" w:rsidRPr="00A52CD9">
        <w:t>UPtime</w:t>
      </w:r>
      <w:r w:rsidRPr="00A52CD9">
        <w:t xml:space="preserve"> will be integrated with Customer ServiceNow or Platform X or Espressive Barista</w:t>
      </w:r>
    </w:p>
    <w:p w14:paraId="4233F314" w14:textId="77777777" w:rsidR="00D21856" w:rsidRPr="00A52CD9" w:rsidRDefault="00D21856" w:rsidP="00210733">
      <w:pPr>
        <w:pStyle w:val="ListParagraph"/>
        <w:widowControl/>
        <w:numPr>
          <w:ilvl w:val="0"/>
          <w:numId w:val="57"/>
        </w:numPr>
        <w:autoSpaceDE/>
        <w:autoSpaceDN/>
        <w:spacing w:before="0" w:after="160" w:line="259" w:lineRule="auto"/>
        <w:contextualSpacing/>
      </w:pPr>
      <w:r w:rsidRPr="00A52CD9">
        <w:lastRenderedPageBreak/>
        <w:t xml:space="preserve">The self-service engagement platform can be configured to match your organization’s </w:t>
      </w:r>
      <w:r w:rsidRPr="00A52CD9">
        <w:rPr>
          <w:b/>
          <w:bCs/>
        </w:rPr>
        <w:t>brand</w:t>
      </w:r>
      <w:r w:rsidRPr="00A52CD9">
        <w:t xml:space="preserve"> to provide an interface that looks and feels familiar—a key factor influencing self-service adoption.</w:t>
      </w:r>
    </w:p>
    <w:p w14:paraId="5E012666" w14:textId="5696DBD5" w:rsidR="00D21856" w:rsidRPr="00A52CD9" w:rsidRDefault="00344A7B" w:rsidP="00A52CD9">
      <w:pPr>
        <w:pStyle w:val="BodyText"/>
        <w:numPr>
          <w:ilvl w:val="0"/>
          <w:numId w:val="57"/>
        </w:numPr>
        <w:rPr>
          <w:b/>
          <w:bCs/>
          <w:u w:val="single"/>
        </w:rPr>
      </w:pPr>
      <w:r w:rsidRPr="00A52CD9">
        <w:rPr>
          <w:b/>
          <w:bCs/>
        </w:rPr>
        <w:t>UPtime</w:t>
      </w:r>
      <w:r w:rsidR="00D21856" w:rsidRPr="00A52CD9">
        <w:t xml:space="preserve"> is flexible enough to integrate with HR database like HRMS, Workday and other finance/payroll systems based on the unique requirements for the client.</w:t>
      </w:r>
    </w:p>
    <w:p w14:paraId="7302CE9D" w14:textId="233A2B2B" w:rsidR="003C6E87" w:rsidRPr="00A52CD9" w:rsidRDefault="007E4541" w:rsidP="00A52CD9">
      <w:pPr>
        <w:pStyle w:val="Heading3"/>
      </w:pPr>
      <w:bookmarkStart w:id="1155" w:name="_Toc88474802"/>
      <w:r w:rsidRPr="00A52CD9">
        <w:t>3</w:t>
      </w:r>
      <w:r w:rsidRPr="00A52CD9">
        <w:rPr>
          <w:vertAlign w:val="superscript"/>
        </w:rPr>
        <w:t>rd</w:t>
      </w:r>
      <w:r w:rsidRPr="00A52CD9">
        <w:t xml:space="preserve"> Party Integrations</w:t>
      </w:r>
      <w:r w:rsidR="00E32625" w:rsidRPr="00A52CD9">
        <w:t xml:space="preserve"> </w:t>
      </w:r>
      <w:r w:rsidR="00EF631C" w:rsidRPr="00A52CD9">
        <w:t>L</w:t>
      </w:r>
      <w:r w:rsidR="00E32625" w:rsidRPr="00A52CD9">
        <w:t>ayer</w:t>
      </w:r>
      <w:r w:rsidR="00EF631C" w:rsidRPr="00A52CD9">
        <w:t>:</w:t>
      </w:r>
      <w:bookmarkEnd w:id="1155"/>
      <w:r w:rsidRPr="00A52CD9">
        <w:t xml:space="preserve"> </w:t>
      </w:r>
    </w:p>
    <w:p w14:paraId="5F32E84D" w14:textId="1C1625DC" w:rsidR="007E4541" w:rsidRPr="00A52CD9" w:rsidRDefault="007E4541" w:rsidP="00A52CD9">
      <w:pPr>
        <w:pStyle w:val="BodyText"/>
      </w:pPr>
      <w:r w:rsidRPr="00A52CD9">
        <w:t xml:space="preserve">These integrations </w:t>
      </w:r>
      <w:r w:rsidR="00C040A1" w:rsidRPr="00A52CD9">
        <w:t xml:space="preserve">join services from our partners into our managed service wrapper providing increased </w:t>
      </w:r>
      <w:r w:rsidR="70D77706" w:rsidRPr="00A52CD9">
        <w:t>optimization</w:t>
      </w:r>
      <w:r w:rsidR="00C040A1" w:rsidRPr="00A52CD9">
        <w:t xml:space="preserve"> and automation. </w:t>
      </w:r>
      <w:r w:rsidR="00344A7B" w:rsidRPr="00A52CD9">
        <w:t>UPtime</w:t>
      </w:r>
      <w:r w:rsidR="00495237" w:rsidRPr="00A52CD9">
        <w:t xml:space="preserve"> provides </w:t>
      </w:r>
      <w:r w:rsidR="530E3AED" w:rsidRPr="00A52CD9">
        <w:t>integrations</w:t>
      </w:r>
      <w:r w:rsidR="00495237" w:rsidRPr="00A52CD9">
        <w:t xml:space="preserve"> into our prime OEM’s such as </w:t>
      </w:r>
      <w:r w:rsidR="001D56E0" w:rsidRPr="00A52CD9">
        <w:t>Dell, Microsoft, Lenovo etc.</w:t>
      </w:r>
    </w:p>
    <w:p w14:paraId="6564C561" w14:textId="50364362" w:rsidR="00361F3A" w:rsidRPr="00A52CD9" w:rsidRDefault="00344A7B" w:rsidP="00A52CD9">
      <w:pPr>
        <w:pStyle w:val="BodyText"/>
      </w:pPr>
      <w:r w:rsidRPr="00A52CD9">
        <w:t>UPtime</w:t>
      </w:r>
      <w:r w:rsidR="00815E6B" w:rsidRPr="00A52CD9">
        <w:t xml:space="preserve"> </w:t>
      </w:r>
      <w:r w:rsidR="00361F3A" w:rsidRPr="00A52CD9">
        <w:t>solution uses a 3</w:t>
      </w:r>
      <w:r w:rsidR="00361F3A" w:rsidRPr="00A52CD9">
        <w:rPr>
          <w:vertAlign w:val="superscript"/>
        </w:rPr>
        <w:t>rd</w:t>
      </w:r>
      <w:r w:rsidR="00361F3A" w:rsidRPr="00A52CD9">
        <w:t xml:space="preserve"> party workflow platform with robust procedures to update APIs. Some APIs they will provide the updates for (the ones they provide as Out of the Box (OOTB) connectors) others DXC will maintain and deploy. They are all performed using an API integration gateway.</w:t>
      </w:r>
    </w:p>
    <w:p w14:paraId="224B613A" w14:textId="142102B9" w:rsidR="00DC7C4E" w:rsidRPr="00A52CD9" w:rsidRDefault="00DC7C4E" w:rsidP="00210733">
      <w:pPr>
        <w:pStyle w:val="ListParagraph"/>
        <w:numPr>
          <w:ilvl w:val="0"/>
          <w:numId w:val="59"/>
        </w:numPr>
        <w:jc w:val="both"/>
        <w:rPr>
          <w:bCs/>
        </w:rPr>
      </w:pPr>
      <w:r w:rsidRPr="00A52CD9">
        <w:rPr>
          <w:bCs/>
        </w:rPr>
        <w:t xml:space="preserve">OEM Vendors: DXC </w:t>
      </w:r>
      <w:r w:rsidR="00344A7B" w:rsidRPr="00A52CD9">
        <w:rPr>
          <w:bCs/>
        </w:rPr>
        <w:t>UPtime</w:t>
      </w:r>
      <w:r w:rsidRPr="00A52CD9">
        <w:rPr>
          <w:bCs/>
        </w:rPr>
        <w:t xml:space="preserve"> will be used to co-ordinate and orchestrate the device lifecycle logistics. DXC will manage logistics in conjunction with the OEM. DXC will generate requests to the OEM for fulfilment and shipping directly to the user, subject the appropriate approvals. </w:t>
      </w:r>
    </w:p>
    <w:p w14:paraId="40DDB52D" w14:textId="23A494DA" w:rsidR="00DC7C4E" w:rsidRPr="00A52CD9" w:rsidRDefault="00DC7C4E" w:rsidP="00210733">
      <w:pPr>
        <w:pStyle w:val="ListParagraph"/>
        <w:numPr>
          <w:ilvl w:val="0"/>
          <w:numId w:val="59"/>
        </w:numPr>
        <w:jc w:val="both"/>
        <w:rPr>
          <w:bCs/>
        </w:rPr>
      </w:pPr>
      <w:r w:rsidRPr="00A52CD9">
        <w:rPr>
          <w:bCs/>
        </w:rPr>
        <w:t xml:space="preserve">From the end user perspective, while submitting an order for PC refresh or replacement through </w:t>
      </w:r>
      <w:r w:rsidR="00344A7B" w:rsidRPr="00A52CD9">
        <w:rPr>
          <w:bCs/>
        </w:rPr>
        <w:t>UPtime</w:t>
      </w:r>
      <w:r w:rsidRPr="00A52CD9">
        <w:rPr>
          <w:bCs/>
        </w:rPr>
        <w:t xml:space="preserve">, users will be presented with appropriate shipping options and confirm their delivery address with the ability to update their shipping address prior to the order being submitted. This is very useful especially during the pandemic and in the hybrid workplace. </w:t>
      </w:r>
    </w:p>
    <w:p w14:paraId="147C67A7" w14:textId="22005BEA" w:rsidR="00DC7C4E" w:rsidRPr="00A52CD9" w:rsidRDefault="00344A7B" w:rsidP="00210733">
      <w:pPr>
        <w:pStyle w:val="ListParagraph"/>
        <w:numPr>
          <w:ilvl w:val="0"/>
          <w:numId w:val="59"/>
        </w:numPr>
        <w:jc w:val="both"/>
        <w:rPr>
          <w:bCs/>
        </w:rPr>
      </w:pPr>
      <w:r w:rsidRPr="00A52CD9">
        <w:rPr>
          <w:bCs/>
        </w:rPr>
        <w:t>UPtime</w:t>
      </w:r>
      <w:r w:rsidR="00DC7C4E" w:rsidRPr="00A52CD9">
        <w:rPr>
          <w:bCs/>
        </w:rPr>
        <w:t xml:space="preserve"> will keep the user informed with device shipment tracking details and relevant notifications. Once the new device has been delivered, DXC will also manage the process for returning the old device, this is enabled by proving the user with shipping instructions. Processes are available for escalating and reporting on device return metrics and driving compliance where necessary.</w:t>
      </w:r>
    </w:p>
    <w:p w14:paraId="49BC2421" w14:textId="626B8DAE" w:rsidR="00DC7C4E" w:rsidRPr="00A52CD9" w:rsidRDefault="00344A7B" w:rsidP="00210733">
      <w:pPr>
        <w:pStyle w:val="ListParagraph"/>
        <w:numPr>
          <w:ilvl w:val="0"/>
          <w:numId w:val="59"/>
        </w:numPr>
        <w:jc w:val="both"/>
        <w:rPr>
          <w:bCs/>
        </w:rPr>
      </w:pPr>
      <w:r w:rsidRPr="00A52CD9">
        <w:rPr>
          <w:bCs/>
        </w:rPr>
        <w:t>UPtime</w:t>
      </w:r>
      <w:r w:rsidR="00DC7C4E" w:rsidRPr="00A52CD9">
        <w:rPr>
          <w:bCs/>
        </w:rPr>
        <w:t xml:space="preserve"> will consume cloud service providers like Azure to host this portal services in the cloud as well other partners supporting the client.</w:t>
      </w:r>
    </w:p>
    <w:p w14:paraId="7A11BA2F" w14:textId="77777777" w:rsidR="00DC7C4E" w:rsidRPr="00A52CD9" w:rsidRDefault="00DC7C4E" w:rsidP="00DC7C4E">
      <w:pPr>
        <w:ind w:left="360"/>
        <w:jc w:val="both"/>
        <w:rPr>
          <w:b/>
        </w:rPr>
      </w:pPr>
    </w:p>
    <w:p w14:paraId="7EC3ABF9" w14:textId="77777777" w:rsidR="008864B8" w:rsidRPr="00A52CD9" w:rsidRDefault="00C040A1" w:rsidP="00A52CD9">
      <w:pPr>
        <w:pStyle w:val="Heading3"/>
      </w:pPr>
      <w:bookmarkStart w:id="1156" w:name="_Toc88474803"/>
      <w:r w:rsidRPr="00A52CD9">
        <w:t>Integration and Workflow</w:t>
      </w:r>
      <w:r w:rsidR="008D22A8" w:rsidRPr="00A52CD9">
        <w:t xml:space="preserve"> (all </w:t>
      </w:r>
      <w:r w:rsidR="00344A7B" w:rsidRPr="00A52CD9">
        <w:t>UPtime</w:t>
      </w:r>
      <w:r w:rsidR="008D22A8" w:rsidRPr="00A52CD9">
        <w:t>)</w:t>
      </w:r>
      <w:r w:rsidR="00EF631C" w:rsidRPr="00A52CD9">
        <w:t>:</w:t>
      </w:r>
      <w:bookmarkEnd w:id="1156"/>
      <w:r w:rsidRPr="00A52CD9">
        <w:t xml:space="preserve"> </w:t>
      </w:r>
    </w:p>
    <w:p w14:paraId="48830907" w14:textId="38F73547" w:rsidR="00C040A1" w:rsidRPr="00A52CD9" w:rsidRDefault="00C040A1" w:rsidP="00A52CD9">
      <w:pPr>
        <w:pStyle w:val="BodyText"/>
      </w:pPr>
      <w:r w:rsidRPr="00A52CD9">
        <w:t xml:space="preserve">This </w:t>
      </w:r>
      <w:r w:rsidR="00DB3BE0" w:rsidRPr="00A52CD9">
        <w:t xml:space="preserve">element joins the </w:t>
      </w:r>
      <w:r w:rsidR="00847A56" w:rsidRPr="00A52CD9">
        <w:t xml:space="preserve">4 layers together with a robust API ecosystem and </w:t>
      </w:r>
      <w:r w:rsidR="00E85565" w:rsidRPr="00A52CD9">
        <w:t xml:space="preserve">pre-packaged </w:t>
      </w:r>
      <w:r w:rsidR="00847A56" w:rsidRPr="00A52CD9">
        <w:t>workflows</w:t>
      </w:r>
      <w:r w:rsidR="005A5ED4" w:rsidRPr="00A52CD9">
        <w:t xml:space="preserve"> that form the user journeys. </w:t>
      </w:r>
    </w:p>
    <w:p w14:paraId="16A8D5E6" w14:textId="7006CA88" w:rsidR="00812CA8" w:rsidRPr="00A52CD9" w:rsidRDefault="00344A7B" w:rsidP="00A52CD9">
      <w:pPr>
        <w:pStyle w:val="BodyText"/>
        <w:numPr>
          <w:ilvl w:val="0"/>
          <w:numId w:val="57"/>
        </w:numPr>
      </w:pPr>
      <w:r w:rsidRPr="00A52CD9">
        <w:t>UPtime</w:t>
      </w:r>
      <w:r w:rsidR="00812CA8" w:rsidRPr="00A52CD9">
        <w:t xml:space="preserve"> acts as Integration gateway to connect systems with pre-built templates and integration patterns to automate workflows.</w:t>
      </w:r>
    </w:p>
    <w:p w14:paraId="662290F9" w14:textId="77777777" w:rsidR="00812CA8" w:rsidRPr="00A52CD9" w:rsidRDefault="00812CA8" w:rsidP="00A52CD9">
      <w:pPr>
        <w:pStyle w:val="BodyText"/>
        <w:numPr>
          <w:ilvl w:val="0"/>
          <w:numId w:val="57"/>
        </w:numPr>
      </w:pPr>
      <w:r w:rsidRPr="00A52CD9">
        <w:t xml:space="preserve">DXC uses a 3rd party workflow platform, </w:t>
      </w:r>
      <w:r w:rsidRPr="00A52CD9">
        <w:rPr>
          <w:b/>
          <w:bCs/>
        </w:rPr>
        <w:t>Boomi</w:t>
      </w:r>
      <w:r w:rsidRPr="00A52CD9">
        <w:t xml:space="preserve"> with robust procedures to update API's. Some APIs’ they will provide the updates for the ones they provide as Out of the Box (OOTB) connectors. For others, DXC will maintain and deploy. They are all performed using an API integration gateway.</w:t>
      </w:r>
    </w:p>
    <w:p w14:paraId="5720980B" w14:textId="198B6490" w:rsidR="00812CA8" w:rsidRPr="00A52CD9" w:rsidRDefault="00812CA8" w:rsidP="00210733">
      <w:pPr>
        <w:pStyle w:val="ListParagraph"/>
        <w:widowControl/>
        <w:numPr>
          <w:ilvl w:val="0"/>
          <w:numId w:val="57"/>
        </w:numPr>
        <w:autoSpaceDE/>
        <w:autoSpaceDN/>
        <w:spacing w:before="0" w:after="160" w:line="259" w:lineRule="auto"/>
        <w:contextualSpacing/>
      </w:pPr>
      <w:r w:rsidRPr="00A52CD9">
        <w:rPr>
          <w:b/>
          <w:bCs/>
        </w:rPr>
        <w:t>Automated workflows</w:t>
      </w:r>
      <w:r w:rsidRPr="00A52CD9">
        <w:t xml:space="preserve"> pre-configured for regular activities. These include on boarding /off boarding, common support actions, equipment ordering with automated approvals. The </w:t>
      </w:r>
      <w:r w:rsidR="00344A7B" w:rsidRPr="00A52CD9">
        <w:t>UPtime</w:t>
      </w:r>
      <w:r w:rsidRPr="00A52CD9">
        <w:t xml:space="preserve"> Action Engine predicts and prevents issues from occurring, automating, and orchestrating many common processes and remediations, in many cases removing the need for user-initiated action. </w:t>
      </w:r>
    </w:p>
    <w:p w14:paraId="1875B3F1" w14:textId="20828527" w:rsidR="00812CA8" w:rsidRPr="00A52CD9" w:rsidRDefault="00812CA8" w:rsidP="00A52CD9">
      <w:pPr>
        <w:pStyle w:val="BodyText"/>
        <w:numPr>
          <w:ilvl w:val="0"/>
          <w:numId w:val="57"/>
        </w:numPr>
      </w:pPr>
      <w:r w:rsidRPr="00A52CD9">
        <w:lastRenderedPageBreak/>
        <w:t>In each stage, Boomi workflows (</w:t>
      </w:r>
      <w:r w:rsidR="00344A7B" w:rsidRPr="00A52CD9">
        <w:t>UPtime</w:t>
      </w:r>
      <w:r w:rsidRPr="00A52CD9">
        <w:t xml:space="preserve"> Action Engine) updates workflows and will examine status. Boomi hosts templated &amp; configurable workflows and connects to ITSM/ServiceNow and with ASD &amp; Microsoft 365 for Notifications.</w:t>
      </w:r>
    </w:p>
    <w:p w14:paraId="7684E523" w14:textId="081DBCFC" w:rsidR="00812CA8" w:rsidRPr="00A52CD9" w:rsidRDefault="00812CA8" w:rsidP="00A52CD9">
      <w:pPr>
        <w:pStyle w:val="BodyText"/>
        <w:numPr>
          <w:ilvl w:val="0"/>
          <w:numId w:val="57"/>
        </w:numPr>
      </w:pPr>
      <w:r w:rsidRPr="00A52CD9">
        <w:t xml:space="preserve">The </w:t>
      </w:r>
      <w:r w:rsidR="00344A7B" w:rsidRPr="00A52CD9">
        <w:t>UPtime</w:t>
      </w:r>
      <w:r w:rsidRPr="00A52CD9">
        <w:t xml:space="preserve"> Action Engine can look for and help in many scenarios even if the resulting workflow is a notification to the end user to reboot their pc. We create a library of events to watch, workflows and automations. The library is created using both a central and distributed approach. Centrally we </w:t>
      </w:r>
      <w:r w:rsidR="7250B94B" w:rsidRPr="00A52CD9">
        <w:t>analyze</w:t>
      </w:r>
      <w:r w:rsidRPr="00A52CD9">
        <w:t xml:space="preserve"> data from many customers to determine events to monitor, workflow and automate. Our distributed approach harvests automations from customers with this solution and packages them up for re-use globally.</w:t>
      </w:r>
    </w:p>
    <w:p w14:paraId="63575F95" w14:textId="6CC55B5B" w:rsidR="00812CA8" w:rsidRPr="00A52CD9" w:rsidRDefault="00812CA8" w:rsidP="00A52CD9">
      <w:pPr>
        <w:pStyle w:val="BodyText"/>
        <w:numPr>
          <w:ilvl w:val="0"/>
          <w:numId w:val="57"/>
        </w:numPr>
      </w:pPr>
      <w:r w:rsidRPr="00A52CD9">
        <w:t xml:space="preserve">Email Channel - </w:t>
      </w:r>
      <w:r w:rsidR="00344A7B" w:rsidRPr="00A52CD9">
        <w:t>UPtime</w:t>
      </w:r>
      <w:r w:rsidRPr="00A52CD9">
        <w:t xml:space="preserve"> provides email-to-ticket automation using Machine Learning to classify each email and a subsequent integration workflow to log the tickets within the ITSM platform. These inquiries are then matched against an approved automation script library or otherwise assigned to the appropriate ITSM resolver group where required.</w:t>
      </w:r>
    </w:p>
    <w:p w14:paraId="6DB011D4" w14:textId="77777777" w:rsidR="00812CA8" w:rsidRPr="00A52CD9" w:rsidRDefault="00812CA8" w:rsidP="004B5DC4">
      <w:pPr>
        <w:ind w:left="360"/>
        <w:jc w:val="both"/>
        <w:rPr>
          <w:b/>
        </w:rPr>
      </w:pPr>
    </w:p>
    <w:p w14:paraId="3DD11002" w14:textId="77777777" w:rsidR="008864B8" w:rsidRPr="00A52CD9" w:rsidRDefault="005A5ED4" w:rsidP="00A52CD9">
      <w:pPr>
        <w:pStyle w:val="Heading3"/>
      </w:pPr>
      <w:bookmarkStart w:id="1157" w:name="_Toc88474804"/>
      <w:r w:rsidRPr="00A52CD9">
        <w:t>Analytics and Automation</w:t>
      </w:r>
      <w:r w:rsidR="008D22A8" w:rsidRPr="00A52CD9">
        <w:t xml:space="preserve"> (all </w:t>
      </w:r>
      <w:r w:rsidR="00344A7B" w:rsidRPr="00A52CD9">
        <w:t>UPtime</w:t>
      </w:r>
      <w:r w:rsidR="008D22A8" w:rsidRPr="00A52CD9">
        <w:t>)</w:t>
      </w:r>
      <w:r w:rsidR="00B11082" w:rsidRPr="00A52CD9">
        <w:t>:</w:t>
      </w:r>
      <w:bookmarkEnd w:id="1157"/>
      <w:r w:rsidRPr="00A52CD9">
        <w:t xml:space="preserve"> </w:t>
      </w:r>
    </w:p>
    <w:p w14:paraId="78B1540C" w14:textId="0F5EAAF4" w:rsidR="005A5ED4" w:rsidRPr="00A52CD9" w:rsidRDefault="005A5ED4" w:rsidP="00A52CD9">
      <w:pPr>
        <w:pStyle w:val="BodyText"/>
      </w:pPr>
      <w:r w:rsidRPr="00A52CD9">
        <w:t xml:space="preserve">This </w:t>
      </w:r>
      <w:r w:rsidR="00E32625" w:rsidRPr="00A52CD9">
        <w:t xml:space="preserve">element </w:t>
      </w:r>
      <w:r w:rsidR="004770B9" w:rsidRPr="00A52CD9">
        <w:t xml:space="preserve">is split into two, the 1st </w:t>
      </w:r>
      <w:r w:rsidR="00D27B1F" w:rsidRPr="00A52CD9">
        <w:t xml:space="preserve">brings together the Operational data </w:t>
      </w:r>
      <w:r w:rsidR="004770B9" w:rsidRPr="00A52CD9">
        <w:t xml:space="preserve">from each component deployed and combines it with the Experience data. This </w:t>
      </w:r>
      <w:r w:rsidR="00BF37D6" w:rsidRPr="00A52CD9">
        <w:t xml:space="preserve">allows us to transform the data into user journey’s which can be </w:t>
      </w:r>
      <w:r w:rsidR="004648FA" w:rsidRPr="00A52CD9">
        <w:t xml:space="preserve">reported on and </w:t>
      </w:r>
      <w:r w:rsidR="00BF37D6" w:rsidRPr="00A52CD9">
        <w:t>visualized</w:t>
      </w:r>
      <w:r w:rsidR="004648FA" w:rsidRPr="00A52CD9">
        <w:t xml:space="preserve">. The 2nd part </w:t>
      </w:r>
      <w:r w:rsidR="00F47F66" w:rsidRPr="00A52CD9">
        <w:t xml:space="preserve">uses the data to drive </w:t>
      </w:r>
      <w:r w:rsidR="005A308F" w:rsidRPr="00A52CD9">
        <w:t xml:space="preserve">pro-active </w:t>
      </w:r>
      <w:r w:rsidR="004648FA" w:rsidRPr="00A52CD9">
        <w:t xml:space="preserve">automation </w:t>
      </w:r>
      <w:r w:rsidR="00F47F66" w:rsidRPr="00A52CD9">
        <w:t xml:space="preserve">targeting increases in user </w:t>
      </w:r>
      <w:r w:rsidR="00EA46B5" w:rsidRPr="00A52CD9">
        <w:t xml:space="preserve">productivity. </w:t>
      </w:r>
    </w:p>
    <w:p w14:paraId="0D8B5CEA" w14:textId="54D2000D" w:rsidR="00A9557B" w:rsidRPr="00A52CD9" w:rsidRDefault="00A9557B" w:rsidP="00A52CD9">
      <w:pPr>
        <w:pStyle w:val="BodyText"/>
        <w:numPr>
          <w:ilvl w:val="0"/>
          <w:numId w:val="57"/>
        </w:numPr>
      </w:pPr>
      <w:r w:rsidRPr="00A52CD9">
        <w:rPr>
          <w:b/>
          <w:bCs/>
        </w:rPr>
        <w:t>Employee Experience</w:t>
      </w:r>
      <w:r w:rsidRPr="00A52CD9">
        <w:t xml:space="preserve"> – DXC will </w:t>
      </w:r>
      <w:proofErr w:type="spellStart"/>
      <w:r w:rsidRPr="00A52CD9">
        <w:t>Utilise</w:t>
      </w:r>
      <w:proofErr w:type="spellEnd"/>
      <w:r w:rsidRPr="00A52CD9">
        <w:t xml:space="preserve"> qualitative (user research and insights) and the quantitative (change impact assessment) data points to bring your people along on the journey and embedding the new ways of working, this an iterative process that support the deployment.</w:t>
      </w:r>
    </w:p>
    <w:p w14:paraId="0F037496" w14:textId="425DADFE" w:rsidR="00836701" w:rsidRPr="00A52CD9" w:rsidRDefault="0016645F" w:rsidP="00A52CD9">
      <w:pPr>
        <w:pStyle w:val="BodyText"/>
        <w:numPr>
          <w:ilvl w:val="0"/>
          <w:numId w:val="57"/>
        </w:numPr>
      </w:pPr>
      <w:r w:rsidRPr="00A52CD9">
        <w:rPr>
          <w:b/>
          <w:bCs/>
          <w:color w:val="000000" w:themeColor="text1"/>
        </w:rPr>
        <w:t>Data</w:t>
      </w:r>
      <w:r w:rsidRPr="00A52CD9">
        <w:rPr>
          <w:b/>
          <w:bCs/>
        </w:rPr>
        <w:t xml:space="preserve"> Analytics</w:t>
      </w:r>
      <w:r w:rsidRPr="00A52CD9">
        <w:t xml:space="preserve"> - combining operational data and experience data to provide significantly deeper customer insights. </w:t>
      </w:r>
      <w:r w:rsidR="00344A7B" w:rsidRPr="00A52CD9">
        <w:rPr>
          <w:b/>
          <w:bCs/>
        </w:rPr>
        <w:t>UPtime</w:t>
      </w:r>
      <w:r w:rsidRPr="00A52CD9">
        <w:rPr>
          <w:b/>
          <w:bCs/>
        </w:rPr>
        <w:t xml:space="preserve"> Embedded</w:t>
      </w:r>
      <w:r w:rsidRPr="00A52CD9">
        <w:t xml:space="preserve"> </w:t>
      </w:r>
      <w:r w:rsidRPr="00A52CD9">
        <w:rPr>
          <w:b/>
          <w:bCs/>
        </w:rPr>
        <w:t>analytics</w:t>
      </w:r>
      <w:r w:rsidRPr="00A52CD9">
        <w:t xml:space="preserve"> services incorporate operational data (tooling, ticket, and telemetry) with experience data (issues, performance, sentiment) to engage users, target notifications or predict and prevent issues.  Analytics is performed on the combined data in DXCs data </w:t>
      </w:r>
      <w:r w:rsidR="00BA69BF" w:rsidRPr="00A52CD9">
        <w:t>lake.</w:t>
      </w:r>
      <w:r w:rsidR="00410E2E" w:rsidRPr="00A52CD9">
        <w:t xml:space="preserve"> </w:t>
      </w:r>
      <w:r w:rsidR="00344A7B" w:rsidRPr="00A52CD9">
        <w:t>UPtime</w:t>
      </w:r>
      <w:r w:rsidR="00410E2E" w:rsidRPr="00A52CD9">
        <w:t xml:space="preserve"> combines operational data from devices, tickets, and telemetry with experience data from surveys and to provide better decision-making capabilities for by the users and IT admins.</w:t>
      </w:r>
    </w:p>
    <w:p w14:paraId="1CC1DA28" w14:textId="0F9ABC10" w:rsidR="00254981" w:rsidRPr="00A52CD9" w:rsidRDefault="00C423ED" w:rsidP="00A52CD9">
      <w:pPr>
        <w:pStyle w:val="BodyText"/>
      </w:pPr>
      <w:hyperlink r:id="rId19" w:history="1">
        <w:bookmarkStart w:id="1158" w:name="_Toc88474805"/>
        <w:r w:rsidR="00F1169E" w:rsidRPr="00A52CD9">
          <w:t>DXCi Integration &amp; Workflow Design</w:t>
        </w:r>
        <w:bookmarkEnd w:id="1158"/>
      </w:hyperlink>
    </w:p>
    <w:p w14:paraId="6FC16BF9" w14:textId="3D14D611" w:rsidR="00C07251" w:rsidRPr="00A52CD9" w:rsidRDefault="00C07251" w:rsidP="00A52CD9">
      <w:pPr>
        <w:pStyle w:val="BodyText"/>
      </w:pPr>
      <w:r w:rsidRPr="00A52CD9">
        <w:t>Diagram</w:t>
      </w:r>
    </w:p>
    <w:p w14:paraId="396B8767" w14:textId="6D364F02" w:rsidR="00C07251" w:rsidRPr="00A52CD9" w:rsidRDefault="00C07251" w:rsidP="00A52CD9">
      <w:pPr>
        <w:pStyle w:val="BodyText"/>
      </w:pPr>
      <w:r w:rsidRPr="00A52CD9">
        <w:rPr>
          <w:rPrChange w:id="1159" w:author="Vermette, Stephane" w:date="2022-01-19T05:44:00Z">
            <w:rPr>
              <w:noProof/>
            </w:rPr>
          </w:rPrChange>
        </w:rPr>
        <w:lastRenderedPageBreak/>
        <w:drawing>
          <wp:inline distT="0" distB="0" distL="0" distR="0" wp14:anchorId="578202B3" wp14:editId="196E22A8">
            <wp:extent cx="5732145" cy="28778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877820"/>
                    </a:xfrm>
                    <a:prstGeom prst="rect">
                      <a:avLst/>
                    </a:prstGeom>
                  </pic:spPr>
                </pic:pic>
              </a:graphicData>
            </a:graphic>
          </wp:inline>
        </w:drawing>
      </w:r>
    </w:p>
    <w:p w14:paraId="51116F67" w14:textId="1E4A14D1" w:rsidR="006D78D2" w:rsidRPr="00A52CD9" w:rsidRDefault="00344A7B" w:rsidP="00A52CD9">
      <w:pPr>
        <w:pStyle w:val="BodyText"/>
      </w:pPr>
      <w:bookmarkStart w:id="1160" w:name="_Uptime_Engagement_Portal"/>
      <w:bookmarkStart w:id="1161" w:name="_Toc88474806"/>
      <w:bookmarkStart w:id="1162" w:name="_Toc57903356"/>
      <w:bookmarkStart w:id="1163" w:name="_Toc57903354"/>
      <w:bookmarkEnd w:id="1160"/>
      <w:r w:rsidRPr="00A52CD9">
        <w:t>UPtime</w:t>
      </w:r>
      <w:r w:rsidR="006D78D2" w:rsidRPr="00A52CD9">
        <w:t xml:space="preserve"> Engagement Portal</w:t>
      </w:r>
      <w:bookmarkEnd w:id="1161"/>
    </w:p>
    <w:p w14:paraId="24EBAE65" w14:textId="78024D36" w:rsidR="006D78D2" w:rsidRPr="00A52CD9" w:rsidRDefault="006D78D2" w:rsidP="006D78D2">
      <w:pPr>
        <w:jc w:val="both"/>
      </w:pPr>
      <w:r w:rsidRPr="00A52CD9">
        <w:t xml:space="preserve">The </w:t>
      </w:r>
      <w:r w:rsidR="00344A7B" w:rsidRPr="00A52CD9">
        <w:t>UPtime</w:t>
      </w:r>
      <w:r w:rsidRPr="00A52CD9">
        <w:t xml:space="preserve"> Engagement portal provides a single point of access to all Workplace services provided to employees by DXC. End Users can also </w:t>
      </w:r>
      <w:proofErr w:type="spellStart"/>
      <w:r w:rsidRPr="00A52CD9">
        <w:t>personalise</w:t>
      </w:r>
      <w:proofErr w:type="spellEnd"/>
      <w:r w:rsidRPr="00A52CD9">
        <w:t xml:space="preserve"> the interactions by selecting preferences for things such as notifications: type, channels, and frequency and access the </w:t>
      </w:r>
      <w:r w:rsidR="00344A7B" w:rsidRPr="00A52CD9">
        <w:t>UPtime</w:t>
      </w:r>
      <w:r w:rsidRPr="00A52CD9">
        <w:t xml:space="preserve"> portal from mobile, tablet or PC as the </w:t>
      </w:r>
      <w:r w:rsidR="00344A7B" w:rsidRPr="00A52CD9">
        <w:t>UPtime</w:t>
      </w:r>
      <w:r w:rsidRPr="00A52CD9">
        <w:t xml:space="preserve"> engagement platform is </w:t>
      </w:r>
      <w:proofErr w:type="spellStart"/>
      <w:r w:rsidRPr="00A52CD9">
        <w:t>optimised</w:t>
      </w:r>
      <w:proofErr w:type="spellEnd"/>
      <w:r w:rsidRPr="00A52CD9">
        <w:t xml:space="preserve"> for mobile and desktop. </w:t>
      </w:r>
    </w:p>
    <w:p w14:paraId="008E0DD2" w14:textId="77777777" w:rsidR="006D78D2" w:rsidRPr="00A52CD9" w:rsidRDefault="006D78D2" w:rsidP="006D78D2">
      <w:pPr>
        <w:jc w:val="both"/>
      </w:pPr>
      <w:r w:rsidRPr="00A52CD9">
        <w:rPr>
          <w:rPrChange w:id="1164" w:author="Vermette, Stephane" w:date="2022-01-19T05:44:00Z">
            <w:rPr>
              <w:noProof/>
            </w:rPr>
          </w:rPrChange>
        </w:rPr>
        <w:drawing>
          <wp:inline distT="0" distB="0" distL="0" distR="0" wp14:anchorId="4257EC15" wp14:editId="4208BBC5">
            <wp:extent cx="5259121" cy="239174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6374" cy="2395041"/>
                    </a:xfrm>
                    <a:prstGeom prst="rect">
                      <a:avLst/>
                    </a:prstGeom>
                  </pic:spPr>
                </pic:pic>
              </a:graphicData>
            </a:graphic>
          </wp:inline>
        </w:drawing>
      </w:r>
    </w:p>
    <w:p w14:paraId="64B4DC72" w14:textId="77777777" w:rsidR="006D78D2" w:rsidRPr="00A52CD9" w:rsidRDefault="006D78D2" w:rsidP="006D78D2"/>
    <w:p w14:paraId="0979F33C" w14:textId="748DA719" w:rsidR="006D78D2" w:rsidRPr="00A52CD9" w:rsidRDefault="006D78D2" w:rsidP="006D78D2">
      <w:r w:rsidRPr="00A52CD9">
        <w:t xml:space="preserve">Through the </w:t>
      </w:r>
      <w:r w:rsidR="00344A7B" w:rsidRPr="00A52CD9">
        <w:t>UPtime</w:t>
      </w:r>
      <w:r w:rsidRPr="00A52CD9">
        <w:t xml:space="preserve"> portal, users can perform various activities including: -</w:t>
      </w:r>
    </w:p>
    <w:p w14:paraId="2675005E" w14:textId="77777777" w:rsidR="006D78D2" w:rsidRPr="00A52CD9" w:rsidRDefault="006D78D2" w:rsidP="006D78D2">
      <w:pPr>
        <w:jc w:val="both"/>
      </w:pPr>
    </w:p>
    <w:p w14:paraId="719BD922" w14:textId="77777777" w:rsidR="006D78D2" w:rsidRPr="00A52CD9" w:rsidRDefault="006D78D2" w:rsidP="00A52CD9">
      <w:pPr>
        <w:pStyle w:val="Bullet1Double"/>
        <w:numPr>
          <w:ilvl w:val="0"/>
          <w:numId w:val="52"/>
        </w:numPr>
      </w:pPr>
      <w:r w:rsidRPr="00A52CD9">
        <w:t>Search for knowledge articles that will enable users for self-help</w:t>
      </w:r>
    </w:p>
    <w:p w14:paraId="02E5D608" w14:textId="77777777" w:rsidR="006D78D2" w:rsidRPr="00A52CD9" w:rsidRDefault="006D78D2" w:rsidP="00A52CD9">
      <w:pPr>
        <w:pStyle w:val="Bullet1Double"/>
        <w:numPr>
          <w:ilvl w:val="0"/>
          <w:numId w:val="52"/>
        </w:numPr>
      </w:pPr>
      <w:r w:rsidRPr="00A52CD9">
        <w:t>Access support through their medium of choice: voice, chat (via Microsoft Teams), web, or email.</w:t>
      </w:r>
    </w:p>
    <w:p w14:paraId="46509AF1" w14:textId="77777777" w:rsidR="006D78D2" w:rsidRPr="00A52CD9" w:rsidRDefault="006D78D2" w:rsidP="00A52CD9">
      <w:pPr>
        <w:pStyle w:val="Bullet1Double"/>
        <w:numPr>
          <w:ilvl w:val="0"/>
          <w:numId w:val="52"/>
        </w:numPr>
      </w:pPr>
      <w:r w:rsidRPr="00A52CD9">
        <w:t>Perform device functions (report stolen, order new PC, etc.)</w:t>
      </w:r>
    </w:p>
    <w:p w14:paraId="1D54E593" w14:textId="77777777" w:rsidR="006D78D2" w:rsidRPr="00A52CD9" w:rsidRDefault="006D78D2" w:rsidP="00A52CD9">
      <w:pPr>
        <w:pStyle w:val="Bullet1Double"/>
        <w:numPr>
          <w:ilvl w:val="0"/>
          <w:numId w:val="52"/>
        </w:numPr>
      </w:pPr>
      <w:r w:rsidRPr="00A52CD9">
        <w:t xml:space="preserve">Receive directed and personalized notifications relevant to their specific role (outages, status changes, new knowledge content) </w:t>
      </w:r>
    </w:p>
    <w:p w14:paraId="5CF7F099" w14:textId="77777777" w:rsidR="006D78D2" w:rsidRPr="00A52CD9" w:rsidRDefault="006D78D2" w:rsidP="00A52CD9">
      <w:pPr>
        <w:pStyle w:val="Bullet1Double"/>
        <w:numPr>
          <w:ilvl w:val="0"/>
          <w:numId w:val="52"/>
        </w:numPr>
      </w:pPr>
      <w:r w:rsidRPr="00A52CD9">
        <w:t>Review ticket content and status</w:t>
      </w:r>
    </w:p>
    <w:p w14:paraId="2ED60044" w14:textId="1A838171" w:rsidR="006D78D2" w:rsidRPr="00A52CD9" w:rsidRDefault="006D78D2" w:rsidP="00A52CD9">
      <w:pPr>
        <w:pStyle w:val="Bullet1Double"/>
        <w:numPr>
          <w:ilvl w:val="0"/>
          <w:numId w:val="52"/>
        </w:numPr>
      </w:pPr>
      <w:r w:rsidRPr="00A52CD9">
        <w:lastRenderedPageBreak/>
        <w:t xml:space="preserve">Users can access the Portal from mobile, tablet or PC as the </w:t>
      </w:r>
      <w:r w:rsidR="00344A7B" w:rsidRPr="00A52CD9">
        <w:t>UPtime</w:t>
      </w:r>
      <w:r w:rsidRPr="00A52CD9">
        <w:t xml:space="preserve"> engagement platform is </w:t>
      </w:r>
      <w:proofErr w:type="spellStart"/>
      <w:r w:rsidRPr="00A52CD9">
        <w:t>optimised</w:t>
      </w:r>
      <w:proofErr w:type="spellEnd"/>
      <w:r w:rsidRPr="00A52CD9">
        <w:t xml:space="preserve"> for mobile and desktop</w:t>
      </w:r>
    </w:p>
    <w:p w14:paraId="62D4ECA5" w14:textId="77777777" w:rsidR="006D78D2" w:rsidRPr="00A52CD9" w:rsidRDefault="006D78D2" w:rsidP="00A52CD9">
      <w:pPr>
        <w:pStyle w:val="Bullet1Double"/>
        <w:numPr>
          <w:ilvl w:val="0"/>
          <w:numId w:val="52"/>
        </w:numPr>
      </w:pPr>
      <w:r w:rsidRPr="00A52CD9">
        <w:t xml:space="preserve">Users can also </w:t>
      </w:r>
      <w:proofErr w:type="spellStart"/>
      <w:r w:rsidRPr="00A52CD9">
        <w:t>personalise</w:t>
      </w:r>
      <w:proofErr w:type="spellEnd"/>
      <w:r w:rsidRPr="00A52CD9">
        <w:t xml:space="preserve"> the interactions by selecting preferences for things such as notifications: type, channels, and frequency</w:t>
      </w:r>
    </w:p>
    <w:p w14:paraId="5428DD35" w14:textId="04321CC0" w:rsidR="005729F0" w:rsidRPr="00A52CD9" w:rsidRDefault="005729F0">
      <w:commentRangeStart w:id="1165"/>
      <w:r w:rsidRPr="00A52CD9">
        <w:t xml:space="preserve">Please refer </w:t>
      </w:r>
      <w:r w:rsidR="00991A29" w:rsidRPr="00A52CD9">
        <w:t xml:space="preserve">to the </w:t>
      </w:r>
      <w:r w:rsidRPr="00A52CD9">
        <w:t xml:space="preserve">attached </w:t>
      </w:r>
      <w:r w:rsidR="00991A29" w:rsidRPr="00A52CD9">
        <w:t>“</w:t>
      </w:r>
      <w:hyperlink r:id="rId22" w:history="1">
        <w:r w:rsidR="00991A29" w:rsidRPr="00A52CD9">
          <w:rPr>
            <w:rStyle w:val="Hyperlink"/>
            <w:b/>
            <w:bCs/>
            <w:szCs w:val="20"/>
          </w:rPr>
          <w:t>Draft-U</w:t>
        </w:r>
        <w:r w:rsidR="00DD33D5" w:rsidRPr="00A52CD9">
          <w:rPr>
            <w:rStyle w:val="Hyperlink"/>
            <w:b/>
            <w:bCs/>
            <w:szCs w:val="20"/>
          </w:rPr>
          <w:t>P</w:t>
        </w:r>
        <w:r w:rsidR="00991A29" w:rsidRPr="00A52CD9">
          <w:rPr>
            <w:rStyle w:val="Hyperlink"/>
            <w:b/>
            <w:bCs/>
            <w:szCs w:val="20"/>
          </w:rPr>
          <w:t>time_User_Guide_V1</w:t>
        </w:r>
      </w:hyperlink>
      <w:r w:rsidR="00991A29" w:rsidRPr="00A52CD9">
        <w:rPr>
          <w:b/>
          <w:bCs/>
        </w:rPr>
        <w:t>”</w:t>
      </w:r>
      <w:r w:rsidR="00991A29" w:rsidRPr="00A52CD9">
        <w:t xml:space="preserve"> </w:t>
      </w:r>
      <w:r w:rsidRPr="00A52CD9">
        <w:t>for more information about U</w:t>
      </w:r>
      <w:r w:rsidR="00DD33D5" w:rsidRPr="00A52CD9">
        <w:t>P</w:t>
      </w:r>
      <w:r w:rsidRPr="00A52CD9">
        <w:t>time portal and features.</w:t>
      </w:r>
      <w:commentRangeEnd w:id="1165"/>
      <w:r w:rsidR="00C57BB7" w:rsidRPr="00A52CD9">
        <w:rPr>
          <w:rStyle w:val="CommentReference"/>
        </w:rPr>
        <w:commentReference w:id="1165"/>
      </w:r>
    </w:p>
    <w:p w14:paraId="7E669008" w14:textId="0EBD7ADC" w:rsidR="007C7E98" w:rsidRPr="00A52CD9" w:rsidRDefault="005F1212">
      <w:r w:rsidRPr="00A52CD9">
        <w:rPr>
          <w:rPrChange w:id="1167" w:author="Vermette, Stephane" w:date="2022-01-19T05:44:00Z">
            <w:rPr>
              <w:noProof/>
            </w:rPr>
          </w:rPrChange>
        </w:rPr>
        <mc:AlternateContent>
          <mc:Choice Requires="wps">
            <w:drawing>
              <wp:anchor distT="0" distB="0" distL="91440" distR="0" simplePos="0" relativeHeight="251658242" behindDoc="0" locked="0" layoutInCell="1" allowOverlap="1" wp14:anchorId="535B6B1C" wp14:editId="79502F08">
                <wp:simplePos x="0" y="0"/>
                <wp:positionH relativeFrom="margin">
                  <wp:align>right</wp:align>
                </wp:positionH>
                <wp:positionV relativeFrom="paragraph">
                  <wp:posOffset>669290</wp:posOffset>
                </wp:positionV>
                <wp:extent cx="5633085" cy="447675"/>
                <wp:effectExtent l="38100" t="38100" r="100965" b="104775"/>
                <wp:wrapSquare wrapText="bothSides"/>
                <wp:docPr id="40" name="Text Box 40"/>
                <wp:cNvGraphicFramePr/>
                <a:graphic xmlns:a="http://schemas.openxmlformats.org/drawingml/2006/main">
                  <a:graphicData uri="http://schemas.microsoft.com/office/word/2010/wordprocessingShape">
                    <wps:wsp>
                      <wps:cNvSpPr txBox="1"/>
                      <wps:spPr>
                        <a:xfrm>
                          <a:off x="0" y="0"/>
                          <a:ext cx="5633085" cy="448171"/>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7D1C203" w14:textId="087B68A8" w:rsidR="00A368E8" w:rsidRPr="00522590" w:rsidRDefault="00A368E8" w:rsidP="00A368E8">
                            <w:pPr>
                              <w:spacing w:before="40"/>
                              <w:rPr>
                                <w:rFonts w:cs="Arial"/>
                                <w:bCs/>
                                <w:color w:val="auto"/>
                                <w:sz w:val="18"/>
                              </w:rPr>
                            </w:pPr>
                            <w:r w:rsidRPr="00522590">
                              <w:rPr>
                                <w:b/>
                                <w:sz w:val="18"/>
                              </w:rPr>
                              <w:t xml:space="preserve">Note: </w:t>
                            </w:r>
                            <w:r w:rsidRPr="00A368E8">
                              <w:rPr>
                                <w:bCs/>
                                <w:sz w:val="18"/>
                              </w:rPr>
                              <w:t>The U</w:t>
                            </w:r>
                            <w:r w:rsidR="00DE0986">
                              <w:rPr>
                                <w:bCs/>
                                <w:sz w:val="18"/>
                              </w:rPr>
                              <w:t>P</w:t>
                            </w:r>
                            <w:r w:rsidRPr="00A368E8">
                              <w:rPr>
                                <w:bCs/>
                                <w:sz w:val="18"/>
                              </w:rPr>
                              <w:t>time engagement portal look, and feel is being re-designed for Release-2.0 and some features are being added/removed/refined for now. This guide will be updated with latest features and functionalities of U</w:t>
                            </w:r>
                            <w:r w:rsidR="00240CCA">
                              <w:rPr>
                                <w:bCs/>
                                <w:sz w:val="18"/>
                              </w:rPr>
                              <w:t>P</w:t>
                            </w:r>
                            <w:r w:rsidRPr="00A368E8">
                              <w:rPr>
                                <w:bCs/>
                                <w:sz w:val="18"/>
                              </w:rPr>
                              <w:t>time portal as soon as the Test/Dev portal is released for access (Before Nov,2021)</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5B6B1C" id="_x0000_t202" coordsize="21600,21600" o:spt="202" path="m,l,21600r21600,l21600,xe">
                <v:stroke joinstyle="miter"/>
                <v:path gradientshapeok="t" o:connecttype="rect"/>
              </v:shapetype>
              <v:shape id="Text Box 40" o:spid="_x0000_s1026" type="#_x0000_t202" style="position:absolute;margin-left:392.35pt;margin-top:52.7pt;width:443.55pt;height:35.25pt;z-index:251658242;visibility:visible;mso-wrap-style:square;mso-width-percent:0;mso-height-percent:0;mso-wrap-distance-left:7.2pt;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" fillcolor="#ffed00" stroked="f" strokeweight=".5pt">
                <v:shadow on="t" color="black" opacity="26214f" origin="-.5,-.5" offset=".74836mm,.74836mm"/>
                <v:textbox inset="5.04pt,0,3.6pt,0">
                  <w:txbxContent>
                    <w:p w14:paraId="37D1C203" w14:textId="087B68A8" w:rsidR="00A368E8" w:rsidRPr="00522590" w:rsidRDefault="00A368E8" w:rsidP="00A368E8">
                      <w:pPr>
                        <w:spacing w:before="40"/>
                        <w:rPr>
                          <w:rFonts w:cs="Arial"/>
                          <w:bCs/>
                          <w:color w:val="auto"/>
                          <w:sz w:val="18"/>
                        </w:rPr>
                      </w:pPr>
                      <w:r w:rsidRPr="00522590">
                        <w:rPr>
                          <w:b/>
                          <w:sz w:val="18"/>
                        </w:rPr>
                        <w:t xml:space="preserve">Note: </w:t>
                      </w:r>
                      <w:r w:rsidRPr="00A368E8">
                        <w:rPr>
                          <w:bCs/>
                          <w:sz w:val="18"/>
                        </w:rPr>
                        <w:t>The U</w:t>
                      </w:r>
                      <w:r w:rsidR="00DE0986">
                        <w:rPr>
                          <w:bCs/>
                          <w:sz w:val="18"/>
                        </w:rPr>
                        <w:t>P</w:t>
                      </w:r>
                      <w:r w:rsidRPr="00A368E8">
                        <w:rPr>
                          <w:bCs/>
                          <w:sz w:val="18"/>
                        </w:rPr>
                        <w:t>time engagement portal look, and feel is being re-designed for Release-2.0 and some features are being added/removed/refined for now. This guide will be updated with latest features and functionalities of U</w:t>
                      </w:r>
                      <w:r w:rsidR="00240CCA">
                        <w:rPr>
                          <w:bCs/>
                          <w:sz w:val="18"/>
                        </w:rPr>
                        <w:t>P</w:t>
                      </w:r>
                      <w:r w:rsidRPr="00A368E8">
                        <w:rPr>
                          <w:bCs/>
                          <w:sz w:val="18"/>
                        </w:rPr>
                        <w:t>time portal as soon as the Test/Dev portal is released for access (Before Nov,2021)</w:t>
                      </w:r>
                    </w:p>
                  </w:txbxContent>
                </v:textbox>
                <w10:wrap type="square" anchorx="margin"/>
              </v:shape>
            </w:pict>
          </mc:Fallback>
        </mc:AlternateContent>
      </w:r>
      <w:bookmarkStart w:id="1168" w:name="_MON_1703308700"/>
      <w:bookmarkEnd w:id="1168"/>
      <w:r w:rsidR="000E5C64" w:rsidRPr="00A52CD9">
        <w:object w:dxaOrig="1538" w:dyaOrig="994" w14:anchorId="38700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pt" o:ole="">
            <v:imagedata r:id="rId27" o:title=""/>
          </v:shape>
          <o:OLEObject Type="Embed" ProgID="Word.Document.12" ShapeID="_x0000_i1025" DrawAspect="Icon" ObjectID="_1704076498" r:id="rId28">
            <o:FieldCodes>\s</o:FieldCodes>
          </o:OLEObject>
        </w:object>
      </w:r>
    </w:p>
    <w:p w14:paraId="13B3E49B" w14:textId="07E138E6" w:rsidR="001652D7" w:rsidRPr="00A52CD9" w:rsidRDefault="001652D7" w:rsidP="00A52CD9">
      <w:pPr>
        <w:pStyle w:val="BodyText"/>
      </w:pPr>
      <w:bookmarkStart w:id="1169" w:name="_Toc88474807"/>
      <w:commentRangeStart w:id="1170"/>
      <w:r w:rsidRPr="00A52CD9">
        <w:t>UPtime Deployment Patterns</w:t>
      </w:r>
      <w:bookmarkEnd w:id="1169"/>
      <w:commentRangeEnd w:id="1170"/>
      <w:r w:rsidR="00EB66D2" w:rsidRPr="00A52CD9">
        <w:rPr>
          <w:rStyle w:val="CommentReference"/>
          <w:lang w:val="en-US"/>
        </w:rPr>
        <w:commentReference w:id="1170"/>
      </w:r>
    </w:p>
    <w:p w14:paraId="7755C29B" w14:textId="16323F42" w:rsidR="001652D7" w:rsidRPr="00A52CD9" w:rsidRDefault="001652D7" w:rsidP="00A52CD9">
      <w:pPr>
        <w:pStyle w:val="Bullet1Double"/>
      </w:pPr>
      <w:r w:rsidRPr="00A52CD9">
        <w:t xml:space="preserve">UPtime is delivered as a cloud-based Software as a Service (SaaS) model for all deployment patterns and inherits the partner clouds SaaS availability. UPtime will consume cloud service providers like Azure to host the portal services in the cloud as well other partners supporting the client. </w:t>
      </w:r>
    </w:p>
    <w:p w14:paraId="3017AC45" w14:textId="77777777" w:rsidR="001652D7" w:rsidRPr="00A52CD9" w:rsidRDefault="001652D7" w:rsidP="00A52CD9">
      <w:pPr>
        <w:pStyle w:val="Bullet1Double"/>
      </w:pPr>
      <w:r w:rsidRPr="00A52CD9">
        <w:t>UPtime connections use secure HTTPS Rest APIs for Web interface to client browser. Data is not copied or replicated in UPtime as we connect to it using APIs. It is hosted within primary region per customer and is not replicated across multiple regions within the base service.</w:t>
      </w:r>
    </w:p>
    <w:p w14:paraId="1738A591" w14:textId="5F8FAF2B" w:rsidR="001652D7" w:rsidRPr="00A52CD9" w:rsidRDefault="001652D7" w:rsidP="00A52CD9">
      <w:pPr>
        <w:pStyle w:val="Bullet1Double"/>
      </w:pPr>
      <w:commentRangeStart w:id="1171"/>
      <w:r w:rsidRPr="00A52CD9">
        <w:rPr>
          <w:rPrChange w:id="1172" w:author="Vermette, Stephane" w:date="2022-01-19T05:44:00Z">
            <w:rPr>
              <w:noProof/>
            </w:rPr>
          </w:rPrChange>
        </w:rPr>
        <mc:AlternateContent>
          <mc:Choice Requires="wps">
            <w:drawing>
              <wp:anchor distT="0" distB="0" distL="91440" distR="0" simplePos="0" relativeHeight="251658246" behindDoc="0" locked="0" layoutInCell="1" allowOverlap="1" wp14:anchorId="61562A3D" wp14:editId="419F4C70">
                <wp:simplePos x="0" y="0"/>
                <wp:positionH relativeFrom="column">
                  <wp:posOffset>3658628</wp:posOffset>
                </wp:positionH>
                <wp:positionV relativeFrom="paragraph">
                  <wp:posOffset>119325</wp:posOffset>
                </wp:positionV>
                <wp:extent cx="2054225" cy="881380"/>
                <wp:effectExtent l="38100" t="38100" r="98425" b="90170"/>
                <wp:wrapSquare wrapText="bothSides"/>
                <wp:docPr id="30" name="Text Box 30"/>
                <wp:cNvGraphicFramePr/>
                <a:graphic xmlns:a="http://schemas.openxmlformats.org/drawingml/2006/main">
                  <a:graphicData uri="http://schemas.microsoft.com/office/word/2010/wordprocessingShape">
                    <wps:wsp>
                      <wps:cNvSpPr txBox="1"/>
                      <wps:spPr>
                        <a:xfrm>
                          <a:off x="0" y="0"/>
                          <a:ext cx="2054225" cy="881380"/>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B54E4FE" w14:textId="77777777" w:rsidR="001652D7" w:rsidRPr="00794EA5" w:rsidRDefault="001652D7" w:rsidP="00210733">
                            <w:pPr>
                              <w:pStyle w:val="ListParagraph"/>
                              <w:widowControl/>
                              <w:numPr>
                                <w:ilvl w:val="0"/>
                                <w:numId w:val="46"/>
                              </w:numPr>
                              <w:autoSpaceDE/>
                              <w:autoSpaceDN/>
                              <w:spacing w:before="40"/>
                              <w:ind w:left="216" w:hanging="216"/>
                              <w:rPr>
                                <w:bCs/>
                                <w:sz w:val="18"/>
                              </w:rPr>
                            </w:pPr>
                            <w:r w:rsidRPr="00794EA5">
                              <w:rPr>
                                <w:rFonts w:eastAsia="PMingLiU" w:cs="Times New Roman"/>
                                <w:b/>
                                <w:sz w:val="18"/>
                                <w:szCs w:val="20"/>
                              </w:rPr>
                              <w:t xml:space="preserve">Note to SLA’s: </w:t>
                            </w:r>
                            <w:r w:rsidRPr="00794EA5">
                              <w:rPr>
                                <w:rFonts w:eastAsia="PMingLiU" w:cs="Times New Roman"/>
                                <w:bCs/>
                                <w:sz w:val="18"/>
                                <w:szCs w:val="20"/>
                              </w:rPr>
                              <w:t xml:space="preserve">Evaluate during the qualification stage whether the client is eligible for UPtime solution based on the </w:t>
                            </w:r>
                            <w:proofErr w:type="spellStart"/>
                            <w:r w:rsidRPr="00794EA5">
                              <w:rPr>
                                <w:rFonts w:eastAsia="PMingLiU" w:cs="Times New Roman"/>
                                <w:bCs/>
                                <w:sz w:val="18"/>
                                <w:szCs w:val="20"/>
                              </w:rPr>
                              <w:t>mantotory</w:t>
                            </w:r>
                            <w:proofErr w:type="spellEnd"/>
                            <w:r w:rsidRPr="00794EA5">
                              <w:rPr>
                                <w:rFonts w:eastAsia="PMingLiU" w:cs="Times New Roman"/>
                                <w:bCs/>
                                <w:sz w:val="18"/>
                                <w:szCs w:val="20"/>
                              </w:rPr>
                              <w:t xml:space="preserve"> services, pre-requisites, and dependencies for your opportunity.</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2A3D" id="Text Box 30" o:spid="_x0000_s1027" type="#_x0000_t202" style="position:absolute;left:0;text-align:left;margin-left:288.1pt;margin-top:9.4pt;width:161.75pt;height:69.4pt;z-index:251658246;visibility:visible;mso-wrap-style:square;mso-width-percent:0;mso-height-percent:0;mso-wrap-distance-left:7.2pt;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" fillcolor="#ffed00" stroked="f" strokeweight=".5pt">
                <v:shadow on="t" color="black" opacity="26214f" origin="-.5,-.5" offset=".74836mm,.74836mm"/>
                <v:textbox inset="5.04pt,0,3.6pt,0">
                  <w:txbxContent>
                    <w:p w14:paraId="2B54E4FE" w14:textId="77777777" w:rsidR="001652D7" w:rsidRPr="00794EA5" w:rsidRDefault="001652D7" w:rsidP="00210733">
                      <w:pPr>
                        <w:pStyle w:val="ListParagraph"/>
                        <w:widowControl/>
                        <w:numPr>
                          <w:ilvl w:val="0"/>
                          <w:numId w:val="46"/>
                        </w:numPr>
                        <w:autoSpaceDE/>
                        <w:autoSpaceDN/>
                        <w:spacing w:before="40"/>
                        <w:ind w:left="216" w:hanging="216"/>
                        <w:rPr>
                          <w:bCs/>
                          <w:sz w:val="18"/>
                        </w:rPr>
                      </w:pPr>
                      <w:r w:rsidRPr="00794EA5">
                        <w:rPr>
                          <w:rFonts w:eastAsia="PMingLiU" w:cs="Times New Roman"/>
                          <w:b/>
                          <w:sz w:val="18"/>
                          <w:szCs w:val="20"/>
                        </w:rPr>
                        <w:t xml:space="preserve">Note to SLA’s: </w:t>
                      </w:r>
                      <w:r w:rsidRPr="00794EA5">
                        <w:rPr>
                          <w:rFonts w:eastAsia="PMingLiU" w:cs="Times New Roman"/>
                          <w:bCs/>
                          <w:sz w:val="18"/>
                          <w:szCs w:val="20"/>
                        </w:rPr>
                        <w:t xml:space="preserve">Evaluate during the qualification stage whether the client is eligible for UPtime solution based on the </w:t>
                      </w:r>
                      <w:proofErr w:type="spellStart"/>
                      <w:r w:rsidRPr="00794EA5">
                        <w:rPr>
                          <w:rFonts w:eastAsia="PMingLiU" w:cs="Times New Roman"/>
                          <w:bCs/>
                          <w:sz w:val="18"/>
                          <w:szCs w:val="20"/>
                        </w:rPr>
                        <w:t>mantotory</w:t>
                      </w:r>
                      <w:proofErr w:type="spellEnd"/>
                      <w:r w:rsidRPr="00794EA5">
                        <w:rPr>
                          <w:rFonts w:eastAsia="PMingLiU" w:cs="Times New Roman"/>
                          <w:bCs/>
                          <w:sz w:val="18"/>
                          <w:szCs w:val="20"/>
                        </w:rPr>
                        <w:t xml:space="preserve"> services, pre-requisites, and dependencies for your opportunity.</w:t>
                      </w:r>
                    </w:p>
                  </w:txbxContent>
                </v:textbox>
                <w10:wrap type="square"/>
              </v:shape>
            </w:pict>
          </mc:Fallback>
        </mc:AlternateContent>
      </w:r>
      <w:r w:rsidRPr="00A52CD9">
        <w:t xml:space="preserve">DXC providing the </w:t>
      </w:r>
      <w:r w:rsidRPr="00A52CD9">
        <w:rPr>
          <w:b/>
          <w:bCs/>
        </w:rPr>
        <w:t xml:space="preserve">Digital Support </w:t>
      </w:r>
      <w:r w:rsidRPr="00A52CD9">
        <w:rPr>
          <w:b/>
          <w:bCs/>
          <w:rPrChange w:id="1173" w:author="Vermette, Stephane" w:date="2022-01-19T05:44:00Z">
            <w:rPr>
              <w:b/>
              <w:bCs/>
              <w:lang w:val="en-GB"/>
            </w:rPr>
          </w:rPrChange>
        </w:rPr>
        <w:t>Services</w:t>
      </w:r>
      <w:r w:rsidRPr="00A52CD9">
        <w:t xml:space="preserve"> and </w:t>
      </w:r>
      <w:r w:rsidRPr="00A52CD9">
        <w:rPr>
          <w:b/>
          <w:bCs/>
          <w:rPrChange w:id="1174" w:author="Vermette, Stephane" w:date="2022-01-19T05:44:00Z">
            <w:rPr>
              <w:b/>
              <w:bCs/>
              <w:lang w:val="en-GB"/>
            </w:rPr>
          </w:rPrChange>
        </w:rPr>
        <w:t xml:space="preserve">Modern Device Management </w:t>
      </w:r>
      <w:r w:rsidR="00E54CE6" w:rsidRPr="00A52CD9">
        <w:rPr>
          <w:b/>
          <w:bCs/>
          <w:rPrChange w:id="1175" w:author="Vermette, Stephane" w:date="2022-01-19T05:44:00Z">
            <w:rPr>
              <w:b/>
              <w:bCs/>
              <w:lang w:val="en-GB"/>
            </w:rPr>
          </w:rPrChange>
        </w:rPr>
        <w:t>Services</w:t>
      </w:r>
      <w:r w:rsidRPr="00A52CD9">
        <w:rPr>
          <w:rPrChange w:id="1176" w:author="Vermette, Stephane" w:date="2022-01-19T05:44:00Z">
            <w:rPr>
              <w:lang w:val="en-GB"/>
            </w:rPr>
          </w:rPrChange>
        </w:rPr>
        <w:t xml:space="preserve"> </w:t>
      </w:r>
      <w:r w:rsidRPr="00A52CD9">
        <w:t>is mandatory for all UPtime releases</w:t>
      </w:r>
      <w:commentRangeEnd w:id="1171"/>
      <w:r w:rsidR="00CF55AA" w:rsidRPr="00A52CD9">
        <w:rPr>
          <w:rStyle w:val="CommentReference"/>
          <w:lang w:val="en-US"/>
        </w:rPr>
        <w:commentReference w:id="1171"/>
      </w:r>
      <w:r w:rsidRPr="00A52CD9">
        <w:t xml:space="preserve"> due to the nature of the portal and its focus. Other Modern workplace offerings like </w:t>
      </w:r>
      <w:r w:rsidRPr="00A52CD9">
        <w:rPr>
          <w:b/>
          <w:bCs/>
          <w:lang w:bidi="ar-DZ"/>
        </w:rPr>
        <w:t>Workplace Asset Management</w:t>
      </w:r>
      <w:r w:rsidRPr="00A52CD9">
        <w:rPr>
          <w:b/>
          <w:bCs/>
        </w:rPr>
        <w:t xml:space="preserve"> </w:t>
      </w:r>
      <w:r w:rsidRPr="00A52CD9">
        <w:t>and</w:t>
      </w:r>
      <w:r w:rsidRPr="00A52CD9">
        <w:rPr>
          <w:b/>
          <w:bCs/>
        </w:rPr>
        <w:t xml:space="preserve"> </w:t>
      </w:r>
      <w:r w:rsidRPr="00A52CD9">
        <w:rPr>
          <w:b/>
          <w:bCs/>
          <w:lang w:bidi="ar-DZ"/>
        </w:rPr>
        <w:t>Intelligent Collaboration</w:t>
      </w:r>
      <w:r w:rsidRPr="00A52CD9">
        <w:rPr>
          <w:b/>
          <w:bCs/>
        </w:rPr>
        <w:t xml:space="preserve"> </w:t>
      </w:r>
      <w:r w:rsidRPr="00A52CD9">
        <w:t>can be integrated with UPtime to make the most out of UPtime offering.</w:t>
      </w:r>
    </w:p>
    <w:p w14:paraId="73345EA0" w14:textId="77777777" w:rsidR="001652D7" w:rsidRPr="00A52CD9" w:rsidRDefault="001652D7" w:rsidP="00A52CD9">
      <w:pPr>
        <w:pStyle w:val="Bullet1Double"/>
      </w:pPr>
      <w:r w:rsidRPr="00A52CD9">
        <w:t>UPtime integrates with the API solution at the end point, regardless of the ITSM platform it communicates to. DXC uses synchronous REST API’s that are real time. HTTPS protocol is used for integration using TLS encryption. DXC uses a single service account to authenticate for each API request.</w:t>
      </w:r>
    </w:p>
    <w:p w14:paraId="3B1F0DBF" w14:textId="77777777" w:rsidR="001652D7" w:rsidRPr="00A52CD9" w:rsidRDefault="001652D7" w:rsidP="00A52CD9">
      <w:pPr>
        <w:pStyle w:val="BodyText"/>
      </w:pPr>
      <w:bookmarkStart w:id="1178" w:name="_Toc88474808"/>
      <w:r w:rsidRPr="00A52CD9">
        <w:t>Platform X &amp; ServiceNow Considerations</w:t>
      </w:r>
      <w:bookmarkEnd w:id="1178"/>
    </w:p>
    <w:p w14:paraId="315F2856" w14:textId="4D714724" w:rsidR="001652D7" w:rsidRPr="00A52CD9" w:rsidRDefault="001652D7" w:rsidP="00A52CD9">
      <w:pPr>
        <w:pStyle w:val="Bullet1Double"/>
      </w:pPr>
      <w:r w:rsidRPr="00A52CD9">
        <w:t>Initial release (R2) of U</w:t>
      </w:r>
      <w:r w:rsidR="00DD33D5" w:rsidRPr="00A52CD9">
        <w:t>P</w:t>
      </w:r>
      <w:r w:rsidRPr="00A52CD9">
        <w:t xml:space="preserve">time integrates with (ITSM) IT Service Management solutions for System of record either Customer owned ServiceNow instance or DXC owned/managed Platform X instance or a combination of both. </w:t>
      </w:r>
    </w:p>
    <w:p w14:paraId="2A9B3DD1" w14:textId="77777777" w:rsidR="001652D7" w:rsidRPr="00A52CD9" w:rsidRDefault="001652D7" w:rsidP="00A52CD9">
      <w:pPr>
        <w:pStyle w:val="Bullet1Double"/>
      </w:pPr>
      <w:r w:rsidRPr="00A52CD9">
        <w:t xml:space="preserve">The ITSM system that UPtime integrates to drive the main deployment patterns are as below. </w:t>
      </w:r>
    </w:p>
    <w:p w14:paraId="209F34D9" w14:textId="77777777" w:rsidR="001652D7" w:rsidRPr="00A52CD9" w:rsidRDefault="001652D7" w:rsidP="00A52CD9">
      <w:pPr>
        <w:pStyle w:val="BodyText"/>
        <w:numPr>
          <w:ilvl w:val="0"/>
          <w:numId w:val="61"/>
        </w:numPr>
      </w:pPr>
      <w:r w:rsidRPr="00A52CD9">
        <w:t>System of record for Incident</w:t>
      </w:r>
    </w:p>
    <w:p w14:paraId="16BB2BF8" w14:textId="77777777" w:rsidR="001652D7" w:rsidRPr="00A52CD9" w:rsidRDefault="001652D7" w:rsidP="00A52CD9">
      <w:pPr>
        <w:pStyle w:val="BodyText"/>
        <w:numPr>
          <w:ilvl w:val="0"/>
          <w:numId w:val="61"/>
        </w:numPr>
      </w:pPr>
      <w:r w:rsidRPr="00A52CD9">
        <w:t>System of record for Asset</w:t>
      </w:r>
    </w:p>
    <w:p w14:paraId="25929958" w14:textId="77777777" w:rsidR="001652D7" w:rsidRPr="00A52CD9" w:rsidRDefault="001652D7" w:rsidP="00A52CD9">
      <w:pPr>
        <w:pStyle w:val="BodyText"/>
        <w:numPr>
          <w:ilvl w:val="0"/>
          <w:numId w:val="61"/>
        </w:numPr>
      </w:pPr>
      <w:r w:rsidRPr="00A52CD9">
        <w:t>System of record for User</w:t>
      </w:r>
    </w:p>
    <w:p w14:paraId="04118D0E" w14:textId="77777777" w:rsidR="001652D7" w:rsidRPr="00A52CD9" w:rsidRDefault="001652D7" w:rsidP="00A52CD9">
      <w:pPr>
        <w:pStyle w:val="BodyText"/>
        <w:numPr>
          <w:ilvl w:val="0"/>
          <w:numId w:val="61"/>
        </w:numPr>
      </w:pPr>
      <w:r w:rsidRPr="00A52CD9">
        <w:t>System of record for Knowledge</w:t>
      </w:r>
    </w:p>
    <w:p w14:paraId="305CFB86" w14:textId="77777777" w:rsidR="001652D7" w:rsidRPr="00A52CD9" w:rsidRDefault="001652D7" w:rsidP="00A52CD9">
      <w:pPr>
        <w:pStyle w:val="BodyText"/>
        <w:numPr>
          <w:ilvl w:val="0"/>
          <w:numId w:val="61"/>
        </w:numPr>
      </w:pPr>
      <w:r w:rsidRPr="00A52CD9">
        <w:t>System of record for Request</w:t>
      </w:r>
    </w:p>
    <w:p w14:paraId="7A2A0850" w14:textId="6F4BF021" w:rsidR="001652D7" w:rsidRPr="00A52CD9" w:rsidRDefault="2C113FDA" w:rsidP="00A52CD9">
      <w:pPr>
        <w:pStyle w:val="BodyText"/>
        <w:numPr>
          <w:ilvl w:val="0"/>
          <w:numId w:val="61"/>
        </w:numPr>
      </w:pPr>
      <w:r w:rsidRPr="00A52CD9">
        <w:lastRenderedPageBreak/>
        <w:t>Catalogue</w:t>
      </w:r>
      <w:r w:rsidR="001652D7" w:rsidRPr="00A52CD9">
        <w:t xml:space="preserve">, Approval &amp; PC </w:t>
      </w:r>
      <w:proofErr w:type="spellStart"/>
      <w:r w:rsidR="001652D7" w:rsidRPr="00A52CD9">
        <w:t>Worfklow</w:t>
      </w:r>
      <w:proofErr w:type="spellEnd"/>
    </w:p>
    <w:p w14:paraId="398DCD97" w14:textId="77777777" w:rsidR="001652D7" w:rsidRPr="00A52CD9" w:rsidRDefault="001652D7" w:rsidP="00A52CD9">
      <w:pPr>
        <w:pStyle w:val="Bullet1Double"/>
      </w:pPr>
      <w:r w:rsidRPr="00A52CD9">
        <w:t xml:space="preserve">DXC provides three key deployment patterns for UPtime at present all of which are underpinned by the customer having both DXC Digital Support services and DXC Device Management services. </w:t>
      </w:r>
    </w:p>
    <w:p w14:paraId="1014DC52" w14:textId="77777777" w:rsidR="001652D7" w:rsidRPr="00A52CD9" w:rsidRDefault="001652D7" w:rsidP="00A52CD9">
      <w:pPr>
        <w:pStyle w:val="BodyText"/>
        <w:numPr>
          <w:ilvl w:val="0"/>
          <w:numId w:val="62"/>
        </w:numPr>
      </w:pPr>
      <w:r w:rsidRPr="00A52CD9">
        <w:t>All ITSM services (Catalogue, Knowledge, Asset, and Incident) are provided in Customer’s ITSM System.</w:t>
      </w:r>
    </w:p>
    <w:p w14:paraId="0B54EDB0" w14:textId="77777777" w:rsidR="001652D7" w:rsidRPr="00A52CD9" w:rsidRDefault="001652D7" w:rsidP="00A52CD9">
      <w:pPr>
        <w:pStyle w:val="BodyText"/>
        <w:numPr>
          <w:ilvl w:val="0"/>
          <w:numId w:val="62"/>
        </w:numPr>
      </w:pPr>
      <w:r w:rsidRPr="00A52CD9">
        <w:t>Incident is provided in Customer’s ITSM System and one or more of the other services are provided in DXC's Platform X.</w:t>
      </w:r>
    </w:p>
    <w:p w14:paraId="542F3FBE" w14:textId="77777777" w:rsidR="001652D7" w:rsidRPr="00A52CD9" w:rsidRDefault="001652D7" w:rsidP="00A52CD9">
      <w:pPr>
        <w:pStyle w:val="BodyText"/>
        <w:numPr>
          <w:ilvl w:val="0"/>
          <w:numId w:val="62"/>
        </w:numPr>
      </w:pPr>
      <w:r w:rsidRPr="00A52CD9">
        <w:t>UPtime ITSM is provided fully from DXC's Platform X service.</w:t>
      </w:r>
    </w:p>
    <w:p w14:paraId="33AD4ED1" w14:textId="77777777" w:rsidR="001652D7" w:rsidRPr="00A52CD9" w:rsidRDefault="001652D7" w:rsidP="00A52CD9">
      <w:pPr>
        <w:pStyle w:val="BodyText"/>
      </w:pPr>
      <w:r w:rsidRPr="00A52CD9">
        <w:t>These are defined below in Figure.</w:t>
      </w:r>
    </w:p>
    <w:p w14:paraId="1AB565E5" w14:textId="77777777" w:rsidR="001652D7" w:rsidRPr="00A52CD9" w:rsidRDefault="001652D7" w:rsidP="00A52CD9">
      <w:pPr>
        <w:pStyle w:val="Bullet1Double"/>
        <w:rPr>
          <w:rPrChange w:id="1179" w:author="Vermette, Stephane" w:date="2022-01-19T05:44:00Z">
            <w:rPr>
              <w:noProof/>
            </w:rPr>
          </w:rPrChange>
        </w:rPr>
      </w:pPr>
      <w:r w:rsidRPr="00A52CD9">
        <w:rPr>
          <w:rPrChange w:id="1180" w:author="Vermette, Stephane" w:date="2022-01-19T05:44:00Z">
            <w:rPr>
              <w:noProof/>
            </w:rPr>
          </w:rPrChange>
        </w:rPr>
        <mc:AlternateContent>
          <mc:Choice Requires="wps">
            <w:drawing>
              <wp:anchor distT="0" distB="0" distL="114300" distR="114300" simplePos="0" relativeHeight="251658247" behindDoc="0" locked="0" layoutInCell="1" allowOverlap="1" wp14:anchorId="17443C35" wp14:editId="2FC676BA">
                <wp:simplePos x="0" y="0"/>
                <wp:positionH relativeFrom="column">
                  <wp:posOffset>0</wp:posOffset>
                </wp:positionH>
                <wp:positionV relativeFrom="paragraph">
                  <wp:posOffset>3665855</wp:posOffset>
                </wp:positionV>
                <wp:extent cx="5904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04865" cy="635"/>
                        </a:xfrm>
                        <a:prstGeom prst="rect">
                          <a:avLst/>
                        </a:prstGeom>
                        <a:solidFill>
                          <a:prstClr val="white"/>
                        </a:solidFill>
                        <a:ln>
                          <a:noFill/>
                        </a:ln>
                      </wps:spPr>
                      <wps:txbx>
                        <w:txbxContent>
                          <w:p w14:paraId="72E1A994" w14:textId="5675A0B1" w:rsidR="001652D7" w:rsidRPr="00021F4B" w:rsidRDefault="001652D7" w:rsidP="00A52CD9">
                            <w:pPr>
                              <w:pStyle w:val="BodyText"/>
                              <w:rPr>
                                <w:noProof/>
                              </w:rPr>
                            </w:pPr>
                            <w:r>
                              <w:t xml:space="preserve">Figure </w:t>
                            </w:r>
                            <w:r>
                              <w:fldChar w:fldCharType="begin"/>
                            </w:r>
                            <w:r>
                              <w:instrText>SEQ Figure \* ARABIC</w:instrText>
                            </w:r>
                            <w:r>
                              <w:fldChar w:fldCharType="separate"/>
                            </w:r>
                            <w:r>
                              <w:rPr>
                                <w:noProof/>
                              </w:rPr>
                              <w:t>1</w:t>
                            </w:r>
                            <w:r>
                              <w:fldChar w:fldCharType="end"/>
                            </w:r>
                            <w:r>
                              <w:t xml:space="preserve">: </w:t>
                            </w:r>
                            <w:r w:rsidRPr="00063EE3">
                              <w:t>UPtime Deployment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43C35" id="Text Box 1" o:spid="_x0000_s1028" type="#_x0000_t202" style="position:absolute;left:0;text-align:left;margin-left:0;margin-top:288.65pt;width:464.9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Gt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dvzpZj7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" stroked="f">
                <v:textbox style="mso-fit-shape-to-text:t" inset="0,0,0,0">
                  <w:txbxContent>
                    <w:p w14:paraId="72E1A994" w14:textId="5675A0B1" w:rsidR="001652D7" w:rsidRPr="00021F4B" w:rsidRDefault="001652D7" w:rsidP="00A52CD9">
                      <w:pPr>
                        <w:pStyle w:val="BodyText"/>
                        <w:rPr>
                          <w:noProof/>
                        </w:rPr>
                      </w:pPr>
                      <w:r>
                        <w:t xml:space="preserve">Figure </w:t>
                      </w:r>
                      <w:r>
                        <w:fldChar w:fldCharType="begin"/>
                      </w:r>
                      <w:r>
                        <w:instrText>SEQ Figure \* ARABIC</w:instrText>
                      </w:r>
                      <w:r>
                        <w:fldChar w:fldCharType="separate"/>
                      </w:r>
                      <w:r>
                        <w:rPr>
                          <w:noProof/>
                        </w:rPr>
                        <w:t>1</w:t>
                      </w:r>
                      <w:r>
                        <w:fldChar w:fldCharType="end"/>
                      </w:r>
                      <w:r>
                        <w:t xml:space="preserve">: </w:t>
                      </w:r>
                      <w:r w:rsidRPr="00063EE3">
                        <w:t>UPtime Deployment Patterns</w:t>
                      </w:r>
                    </w:p>
                  </w:txbxContent>
                </v:textbox>
                <w10:wrap type="square"/>
              </v:shape>
            </w:pict>
          </mc:Fallback>
        </mc:AlternateContent>
      </w:r>
      <w:r w:rsidRPr="00A52CD9">
        <w:rPr>
          <w:rPrChange w:id="1181" w:author="Vermette, Stephane" w:date="2022-01-19T05:44:00Z">
            <w:rPr>
              <w:noProof/>
            </w:rPr>
          </w:rPrChange>
        </w:rPr>
        <w:drawing>
          <wp:anchor distT="0" distB="0" distL="114300" distR="114300" simplePos="0" relativeHeight="251658245" behindDoc="0" locked="0" layoutInCell="1" allowOverlap="1" wp14:anchorId="6BC57D42" wp14:editId="126335F4">
            <wp:simplePos x="0" y="0"/>
            <wp:positionH relativeFrom="margin">
              <wp:posOffset>0</wp:posOffset>
            </wp:positionH>
            <wp:positionV relativeFrom="paragraph">
              <wp:posOffset>196850</wp:posOffset>
            </wp:positionV>
            <wp:extent cx="5904865" cy="3411855"/>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4865" cy="3411855"/>
                    </a:xfrm>
                    <a:prstGeom prst="rect">
                      <a:avLst/>
                    </a:prstGeom>
                  </pic:spPr>
                </pic:pic>
              </a:graphicData>
            </a:graphic>
          </wp:anchor>
        </w:drawing>
      </w:r>
    </w:p>
    <w:p w14:paraId="3C12BDFC" w14:textId="77777777" w:rsidR="001652D7" w:rsidRPr="00A52CD9" w:rsidRDefault="001652D7" w:rsidP="00A52CD9">
      <w:pPr>
        <w:pStyle w:val="Heading3"/>
      </w:pPr>
      <w:bookmarkStart w:id="1182" w:name="_Toc88474809"/>
      <w:r w:rsidRPr="00A52CD9">
        <w:t>No Platform X</w:t>
      </w:r>
      <w:bookmarkEnd w:id="1182"/>
      <w:r w:rsidRPr="00A52CD9">
        <w:t xml:space="preserve"> </w:t>
      </w:r>
    </w:p>
    <w:p w14:paraId="360F4470" w14:textId="77777777" w:rsidR="001652D7" w:rsidRPr="00A52CD9" w:rsidRDefault="001652D7" w:rsidP="00A52CD9">
      <w:pPr>
        <w:pStyle w:val="BodyText"/>
      </w:pPr>
      <w:r w:rsidRPr="00A52CD9">
        <w:t xml:space="preserve">In this pattern is for customers who do not use ITSM roles on DXC Platform X platform as the System of record. For example, if the Service Desk log tickets into the Customer ITSM system and we </w:t>
      </w:r>
      <w:proofErr w:type="spellStart"/>
      <w:r w:rsidRPr="00A52CD9">
        <w:t>ebond</w:t>
      </w:r>
      <w:proofErr w:type="spellEnd"/>
      <w:r w:rsidRPr="00A52CD9">
        <w:t xml:space="preserve"> some of those into Platform X we still integrate into the Customer ITSM system NOT Platform X. </w:t>
      </w:r>
    </w:p>
    <w:p w14:paraId="02C15901" w14:textId="77777777" w:rsidR="001652D7" w:rsidRPr="00A52CD9" w:rsidRDefault="001652D7" w:rsidP="00A52CD9">
      <w:pPr>
        <w:pStyle w:val="Heading3"/>
      </w:pPr>
      <w:bookmarkStart w:id="1183" w:name="_Toc88474810"/>
      <w:r w:rsidRPr="00A52CD9">
        <w:t>Partial Platform X</w:t>
      </w:r>
      <w:bookmarkEnd w:id="1183"/>
    </w:p>
    <w:p w14:paraId="4E802672" w14:textId="77777777" w:rsidR="001652D7" w:rsidRPr="00A52CD9" w:rsidRDefault="001652D7" w:rsidP="00A52CD9">
      <w:pPr>
        <w:pStyle w:val="BodyText"/>
      </w:pPr>
      <w:r w:rsidRPr="00A52CD9">
        <w:t>In this pattern the customer has some ITSM System of Record roles on Platform X and some on their own ITSM system. For example, our service desk operates within Platform X and it is the system of record for all incidents we will integrate UPtime into Platform X.</w:t>
      </w:r>
    </w:p>
    <w:p w14:paraId="254FCE44" w14:textId="77777777" w:rsidR="001652D7" w:rsidRPr="00A52CD9" w:rsidRDefault="001652D7" w:rsidP="00A52CD9">
      <w:pPr>
        <w:pStyle w:val="Heading3"/>
      </w:pPr>
      <w:bookmarkStart w:id="1184" w:name="_Toc88474811"/>
      <w:r w:rsidRPr="00A52CD9">
        <w:lastRenderedPageBreak/>
        <w:t>Full Platform X</w:t>
      </w:r>
      <w:bookmarkEnd w:id="1184"/>
    </w:p>
    <w:p w14:paraId="01A8D1EF" w14:textId="77777777" w:rsidR="001652D7" w:rsidRPr="00A52CD9" w:rsidRDefault="001652D7" w:rsidP="00A52CD9">
      <w:pPr>
        <w:pStyle w:val="BodyText"/>
      </w:pPr>
      <w:r w:rsidRPr="00A52CD9">
        <w:t>This pattern is for customers who use all ITSM roles from the DXC Platform X Platform. For example, all the ITSM Roles are within Platform X, the customer ITSM Portal is the IT Connect Platform X portal.</w:t>
      </w:r>
    </w:p>
    <w:p w14:paraId="448A7F63" w14:textId="77777777" w:rsidR="001652D7" w:rsidRPr="00A52CD9" w:rsidRDefault="001652D7" w:rsidP="00A52CD9">
      <w:pPr>
        <w:pStyle w:val="BodyText"/>
      </w:pPr>
      <w:r w:rsidRPr="00A52CD9">
        <w:rPr>
          <w:rPrChange w:id="1185" w:author="Vermette, Stephane" w:date="2022-01-19T05:44:00Z">
            <w:rPr>
              <w:noProof/>
            </w:rPr>
          </w:rPrChange>
        </w:rPr>
        <mc:AlternateContent>
          <mc:Choice Requires="wps">
            <w:drawing>
              <wp:anchor distT="0" distB="0" distL="91440" distR="0" simplePos="0" relativeHeight="251658248" behindDoc="0" locked="0" layoutInCell="1" allowOverlap="1" wp14:anchorId="0319978E" wp14:editId="07D7C1C3">
                <wp:simplePos x="0" y="0"/>
                <wp:positionH relativeFrom="column">
                  <wp:posOffset>3432175</wp:posOffset>
                </wp:positionH>
                <wp:positionV relativeFrom="paragraph">
                  <wp:posOffset>412324</wp:posOffset>
                </wp:positionV>
                <wp:extent cx="2306320" cy="1114425"/>
                <wp:effectExtent l="38100" t="38100" r="93980" b="104775"/>
                <wp:wrapSquare wrapText="bothSides"/>
                <wp:docPr id="31" name="Text Box 31"/>
                <wp:cNvGraphicFramePr/>
                <a:graphic xmlns:a="http://schemas.openxmlformats.org/drawingml/2006/main">
                  <a:graphicData uri="http://schemas.microsoft.com/office/word/2010/wordprocessingShape">
                    <wps:wsp>
                      <wps:cNvSpPr txBox="1"/>
                      <wps:spPr>
                        <a:xfrm>
                          <a:off x="0" y="0"/>
                          <a:ext cx="2306320" cy="1114425"/>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563393A4" w14:textId="77777777" w:rsidR="001652D7" w:rsidRPr="00522590" w:rsidRDefault="001652D7" w:rsidP="001652D7">
                            <w:pPr>
                              <w:spacing w:before="40"/>
                              <w:rPr>
                                <w:rFonts w:cs="Arial"/>
                                <w:bCs/>
                                <w:color w:val="auto"/>
                                <w:sz w:val="18"/>
                              </w:rPr>
                            </w:pPr>
                            <w:r w:rsidRPr="00522590">
                              <w:rPr>
                                <w:b/>
                                <w:sz w:val="18"/>
                              </w:rPr>
                              <w:t xml:space="preserve">Note to SLA’s: </w:t>
                            </w:r>
                            <w:r w:rsidRPr="00522590">
                              <w:rPr>
                                <w:bCs/>
                                <w:sz w:val="18"/>
                              </w:rPr>
                              <w:t>Integration with other ITSM solutions like SRA/Service Manager/SMAX/BMC Remedy, etc. will be considered as custom deployment options and need close collaboration with Offering team to evaluate the complexity, impact to deployment timelines and associated efforts, etc.</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978E" id="Text Box 31" o:spid="_x0000_s1029" type="#_x0000_t202" style="position:absolute;left:0;text-align:left;margin-left:270.25pt;margin-top:32.45pt;width:181.6pt;height:87.75pt;z-index:251658248;visibility:visible;mso-wrap-style:square;mso-width-percent:0;mso-height-percent:0;mso-wrap-distance-left:7.2pt;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" fillcolor="#ffed00" stroked="f" strokeweight=".5pt">
                <v:shadow on="t" color="black" opacity="26214f" origin="-.5,-.5" offset=".74836mm,.74836mm"/>
                <v:textbox inset="5.04pt,0,3.6pt,0">
                  <w:txbxContent>
                    <w:p w14:paraId="563393A4" w14:textId="77777777" w:rsidR="001652D7" w:rsidRPr="00522590" w:rsidRDefault="001652D7" w:rsidP="001652D7">
                      <w:pPr>
                        <w:spacing w:before="40"/>
                        <w:rPr>
                          <w:rFonts w:cs="Arial"/>
                          <w:bCs/>
                          <w:color w:val="auto"/>
                          <w:sz w:val="18"/>
                        </w:rPr>
                      </w:pPr>
                      <w:r w:rsidRPr="00522590">
                        <w:rPr>
                          <w:b/>
                          <w:sz w:val="18"/>
                        </w:rPr>
                        <w:t xml:space="preserve">Note to SLA’s: </w:t>
                      </w:r>
                      <w:r w:rsidRPr="00522590">
                        <w:rPr>
                          <w:bCs/>
                          <w:sz w:val="18"/>
                        </w:rPr>
                        <w:t>Integration with other ITSM solutions like SRA/Service Manager/SMAX/BMC Remedy, etc. will be considered as custom deployment options and need close collaboration with Offering team to evaluate the complexity, impact to deployment timelines and associated efforts, etc.</w:t>
                      </w:r>
                    </w:p>
                  </w:txbxContent>
                </v:textbox>
                <w10:wrap type="square"/>
              </v:shape>
            </w:pict>
          </mc:Fallback>
        </mc:AlternateContent>
      </w:r>
      <w:r w:rsidRPr="00A52CD9">
        <w:t xml:space="preserve">The intent of these deployment patterns is to provide sales and delivery flexibility as to how we sell and deploy UPtime. It must be recognized that the level of effort to deploy and run increases depending on the deployment pattern selected. The main effort areas are related to integrating into the </w:t>
      </w:r>
      <w:proofErr w:type="spellStart"/>
      <w:r w:rsidRPr="00A52CD9">
        <w:t>Pltform</w:t>
      </w:r>
      <w:proofErr w:type="spellEnd"/>
      <w:r w:rsidRPr="00A52CD9">
        <w:t xml:space="preserve">-X or Customer ITSM platform and mapping / creating the data attributes required by UPtime where </w:t>
      </w:r>
      <w:proofErr w:type="spellStart"/>
      <w:r w:rsidRPr="00A52CD9">
        <w:t>nessessarry</w:t>
      </w:r>
      <w:proofErr w:type="spellEnd"/>
      <w:r w:rsidRPr="00A52CD9">
        <w:t>. Efforts are underway in release 2+ to reduce the effort needed in deploying to customers.</w:t>
      </w:r>
    </w:p>
    <w:bookmarkEnd w:id="1162"/>
    <w:p w14:paraId="4D54061A" w14:textId="209E4735" w:rsidR="00FF51D7" w:rsidRPr="00A52CD9" w:rsidRDefault="00712940" w:rsidP="003A7869">
      <w:pPr>
        <w:jc w:val="both"/>
      </w:pPr>
      <w:r w:rsidRPr="00A52CD9">
        <w:t xml:space="preserve">There are currently 3 planned releases </w:t>
      </w:r>
      <w:r w:rsidR="00160032" w:rsidRPr="00A52CD9">
        <w:t>for</w:t>
      </w:r>
      <w:r w:rsidRPr="00A52CD9">
        <w:t xml:space="preserve"> </w:t>
      </w:r>
      <w:r w:rsidR="00344A7B" w:rsidRPr="00A52CD9">
        <w:t>UPtime</w:t>
      </w:r>
      <w:r w:rsidRPr="00A52CD9">
        <w:t xml:space="preserve">. Release one is currently available </w:t>
      </w:r>
      <w:r w:rsidR="00B5720E" w:rsidRPr="00A52CD9">
        <w:t xml:space="preserve">the chart below shows the </w:t>
      </w:r>
      <w:r w:rsidR="00F8066C" w:rsidRPr="00A52CD9">
        <w:t xml:space="preserve">projected release </w:t>
      </w:r>
      <w:r w:rsidR="00B5720E" w:rsidRPr="00A52CD9">
        <w:t xml:space="preserve">dates </w:t>
      </w:r>
      <w:r w:rsidR="00F8066C" w:rsidRPr="00A52CD9">
        <w:t>for the three deployment patterns.</w:t>
      </w:r>
    </w:p>
    <w:p w14:paraId="731E8CE0" w14:textId="760F584B" w:rsidR="00CB124B" w:rsidRPr="00A52CD9" w:rsidRDefault="00CB124B" w:rsidP="003A7869">
      <w:pPr>
        <w:jc w:val="both"/>
      </w:pPr>
    </w:p>
    <w:p w14:paraId="45BB3D3E" w14:textId="3A583D5F" w:rsidR="00CB124B" w:rsidRPr="00A52CD9" w:rsidRDefault="00CB124B" w:rsidP="003A7869">
      <w:pPr>
        <w:jc w:val="both"/>
      </w:pPr>
      <w:commentRangeStart w:id="1186"/>
      <w:r w:rsidRPr="00A52CD9">
        <w:rPr>
          <w:rPrChange w:id="1187" w:author="Vermette, Stephane" w:date="2022-01-19T05:44:00Z">
            <w:rPr>
              <w:noProof/>
            </w:rPr>
          </w:rPrChange>
        </w:rPr>
        <w:drawing>
          <wp:inline distT="0" distB="0" distL="0" distR="0" wp14:anchorId="52BB25C0" wp14:editId="63CF68D6">
            <wp:extent cx="5732145" cy="21494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149475"/>
                    </a:xfrm>
                    <a:prstGeom prst="rect">
                      <a:avLst/>
                    </a:prstGeom>
                    <a:noFill/>
                    <a:ln>
                      <a:noFill/>
                    </a:ln>
                  </pic:spPr>
                </pic:pic>
              </a:graphicData>
            </a:graphic>
          </wp:inline>
        </w:drawing>
      </w:r>
      <w:commentRangeEnd w:id="1186"/>
      <w:r w:rsidR="006B0045" w:rsidRPr="00A52CD9">
        <w:rPr>
          <w:rStyle w:val="CommentReference"/>
        </w:rPr>
        <w:commentReference w:id="1186"/>
      </w:r>
    </w:p>
    <w:p w14:paraId="22C59ECC" w14:textId="5947DB18" w:rsidR="00B159AE" w:rsidRPr="00A52CD9" w:rsidRDefault="00506C92" w:rsidP="00A52CD9">
      <w:pPr>
        <w:pStyle w:val="BodyText"/>
      </w:pPr>
      <w:bookmarkStart w:id="1189" w:name="_Toc88474812"/>
      <w:r w:rsidRPr="00A52CD9">
        <w:t xml:space="preserve">UPtime </w:t>
      </w:r>
      <w:r w:rsidR="00B159AE" w:rsidRPr="00A52CD9">
        <w:t>Releases and Roadmap</w:t>
      </w:r>
      <w:bookmarkEnd w:id="1189"/>
    </w:p>
    <w:p w14:paraId="7270AC68" w14:textId="4773CFA4" w:rsidR="00C108B1" w:rsidRPr="00A52CD9" w:rsidRDefault="00C108B1" w:rsidP="00A52CD9">
      <w:pPr>
        <w:pStyle w:val="BodyText"/>
        <w:rPr>
          <w:rPrChange w:id="1190" w:author="Vermette, Stephane" w:date="2022-01-19T05:44:00Z">
            <w:rPr>
              <w:b/>
              <w:bCs/>
            </w:rPr>
          </w:rPrChange>
        </w:rPr>
      </w:pPr>
      <w:r w:rsidRPr="00A52CD9">
        <w:rPr>
          <w:rPrChange w:id="1191" w:author="Vermette, Stephane" w:date="2022-01-19T05:44:00Z">
            <w:rPr>
              <w:b/>
              <w:bCs/>
            </w:rPr>
          </w:rPrChange>
        </w:rPr>
        <w:t xml:space="preserve">Note: </w:t>
      </w:r>
      <w:r w:rsidRPr="00A52CD9">
        <w:t>This product roadmap is intended to outline the general product direction. It is intended for information purposes only and may not be incorporated into any contract.  The dates proposed are subject to change by DXC at any time.</w:t>
      </w:r>
    </w:p>
    <w:p w14:paraId="3F915844" w14:textId="0DB2EA5D" w:rsidR="008863BE" w:rsidRPr="00A52CD9" w:rsidRDefault="000052D1" w:rsidP="00A52CD9">
      <w:pPr>
        <w:pStyle w:val="BodyText"/>
      </w:pPr>
      <w:commentRangeStart w:id="1192"/>
      <w:commentRangeStart w:id="1193"/>
      <w:r w:rsidRPr="00A52CD9">
        <w:rPr>
          <w:rPrChange w:id="1194" w:author="Vermette, Stephane" w:date="2022-01-19T05:44:00Z">
            <w:rPr>
              <w:noProof/>
            </w:rPr>
          </w:rPrChange>
        </w:rPr>
        <w:lastRenderedPageBreak/>
        <w:drawing>
          <wp:inline distT="0" distB="0" distL="0" distR="0" wp14:anchorId="06761482" wp14:editId="173F6900">
            <wp:extent cx="6082666" cy="2900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82666" cy="2900883"/>
                    </a:xfrm>
                    <a:prstGeom prst="rect">
                      <a:avLst/>
                    </a:prstGeom>
                  </pic:spPr>
                </pic:pic>
              </a:graphicData>
            </a:graphic>
          </wp:inline>
        </w:drawing>
      </w:r>
      <w:commentRangeEnd w:id="1192"/>
      <w:r w:rsidRPr="00A52CD9">
        <w:rPr>
          <w:rStyle w:val="CommentReference"/>
          <w:lang w:val="en-US"/>
          <w:rPrChange w:id="1195" w:author="Vermette, Stephane" w:date="2022-01-19T05:44:00Z">
            <w:rPr>
              <w:rStyle w:val="CommentReference"/>
            </w:rPr>
          </w:rPrChange>
        </w:rPr>
        <w:commentReference w:id="1192"/>
      </w:r>
      <w:commentRangeEnd w:id="1193"/>
      <w:r w:rsidRPr="00A52CD9">
        <w:rPr>
          <w:rStyle w:val="CommentReference"/>
          <w:lang w:val="en-US"/>
          <w:rPrChange w:id="1197" w:author="Vermette, Stephane" w:date="2022-01-19T05:44:00Z">
            <w:rPr>
              <w:rStyle w:val="CommentReference"/>
            </w:rPr>
          </w:rPrChange>
        </w:rPr>
        <w:commentReference w:id="1193"/>
      </w:r>
    </w:p>
    <w:p w14:paraId="3E09950C" w14:textId="10A7BD9C" w:rsidR="008863BE" w:rsidRPr="00A52CD9" w:rsidRDefault="008863BE" w:rsidP="00A52CD9">
      <w:pPr>
        <w:pStyle w:val="BodyText"/>
      </w:pPr>
    </w:p>
    <w:p w14:paraId="2F7D26A4" w14:textId="1269B0AF" w:rsidR="006A549F" w:rsidRPr="00A52CD9" w:rsidRDefault="006A549F">
      <w:pPr>
        <w:rPr>
          <w:szCs w:val="18"/>
        </w:rPr>
      </w:pPr>
    </w:p>
    <w:p w14:paraId="49189D6F" w14:textId="2A378885" w:rsidR="00754517" w:rsidRPr="00A52CD9" w:rsidRDefault="00CF3AB4" w:rsidP="00FF51D7">
      <w:pPr>
        <w:rPr>
          <w:szCs w:val="18"/>
        </w:rPr>
      </w:pPr>
      <w:commentRangeStart w:id="1198"/>
      <w:r w:rsidRPr="00A52CD9">
        <w:rPr>
          <w:szCs w:val="18"/>
        </w:rPr>
        <w:t xml:space="preserve">The below table </w:t>
      </w:r>
      <w:r w:rsidR="00984594" w:rsidRPr="00A52CD9">
        <w:rPr>
          <w:szCs w:val="18"/>
        </w:rPr>
        <w:t xml:space="preserve">list </w:t>
      </w:r>
      <w:r w:rsidRPr="00A52CD9">
        <w:rPr>
          <w:szCs w:val="18"/>
        </w:rPr>
        <w:t>the release</w:t>
      </w:r>
      <w:r w:rsidR="000A1CFB" w:rsidRPr="00A52CD9">
        <w:rPr>
          <w:szCs w:val="18"/>
        </w:rPr>
        <w:t>s</w:t>
      </w:r>
      <w:r w:rsidRPr="00A52CD9">
        <w:rPr>
          <w:szCs w:val="18"/>
        </w:rPr>
        <w:t xml:space="preserve"> </w:t>
      </w:r>
      <w:r w:rsidR="00B2517A" w:rsidRPr="00A52CD9">
        <w:rPr>
          <w:szCs w:val="18"/>
        </w:rPr>
        <w:t>(R1 / R2 / R3) with the features.</w:t>
      </w:r>
      <w:commentRangeEnd w:id="1198"/>
      <w:r w:rsidR="00587267" w:rsidRPr="00A52CD9">
        <w:rPr>
          <w:rStyle w:val="CommentReference"/>
        </w:rPr>
        <w:commentReference w:id="1198"/>
      </w:r>
    </w:p>
    <w:p w14:paraId="4A059486" w14:textId="1BC71A5A" w:rsidR="00986658" w:rsidRPr="00A52CD9" w:rsidRDefault="00CE4595" w:rsidP="00FF51D7">
      <w:pPr>
        <w:rPr>
          <w:szCs w:val="18"/>
        </w:rPr>
      </w:pPr>
      <w:r w:rsidRPr="00A52CD9">
        <w:rPr>
          <w:rPrChange w:id="1199" w:author="Vermette, Stephane" w:date="2022-01-19T05:44:00Z">
            <w:rPr>
              <w:noProof/>
            </w:rPr>
          </w:rPrChange>
        </w:rPr>
        <w:lastRenderedPageBreak/>
        <w:drawing>
          <wp:inline distT="0" distB="0" distL="0" distR="0" wp14:anchorId="10A88AEA" wp14:editId="25467A1B">
            <wp:extent cx="4977765" cy="7660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7765" cy="7660640"/>
                    </a:xfrm>
                    <a:prstGeom prst="rect">
                      <a:avLst/>
                    </a:prstGeom>
                    <a:noFill/>
                    <a:ln>
                      <a:noFill/>
                    </a:ln>
                  </pic:spPr>
                </pic:pic>
              </a:graphicData>
            </a:graphic>
          </wp:inline>
        </w:drawing>
      </w:r>
    </w:p>
    <w:p w14:paraId="062BA7EE" w14:textId="5ECB3EE3" w:rsidR="00754517" w:rsidRPr="00A52CD9" w:rsidRDefault="00754517" w:rsidP="00FF51D7">
      <w:pPr>
        <w:rPr>
          <w:szCs w:val="18"/>
        </w:rPr>
      </w:pPr>
    </w:p>
    <w:p w14:paraId="363871DE" w14:textId="4E35339C" w:rsidR="00BA2502" w:rsidRPr="00A52CD9" w:rsidRDefault="00BA2502">
      <w:pPr>
        <w:rPr>
          <w:szCs w:val="18"/>
        </w:rPr>
      </w:pPr>
      <w:r w:rsidRPr="00A52CD9">
        <w:rPr>
          <w:szCs w:val="18"/>
        </w:rPr>
        <w:br w:type="page"/>
      </w:r>
    </w:p>
    <w:p w14:paraId="5A2CA529" w14:textId="77777777" w:rsidR="00B22749" w:rsidRPr="00A52CD9" w:rsidRDefault="00B22749" w:rsidP="00A52CD9">
      <w:pPr>
        <w:pStyle w:val="Heading1"/>
      </w:pPr>
      <w:bookmarkStart w:id="1200" w:name="_Toc88474813"/>
      <w:r w:rsidRPr="00A52CD9">
        <w:lastRenderedPageBreak/>
        <w:t>Capability Mapping Checklist</w:t>
      </w:r>
      <w:bookmarkEnd w:id="1200"/>
    </w:p>
    <w:p w14:paraId="7DC8FA25" w14:textId="77777777" w:rsidR="00B22749" w:rsidRPr="00A52CD9" w:rsidRDefault="00B22749" w:rsidP="00A52CD9">
      <w:pPr>
        <w:pStyle w:val="BodyText"/>
      </w:pPr>
      <w:r w:rsidRPr="00A52CD9">
        <w:t xml:space="preserve">These lists help form the more detailed parts of each customer deployment pattern. Each section is broken into two parts </w:t>
      </w:r>
    </w:p>
    <w:p w14:paraId="22315EFF" w14:textId="77777777" w:rsidR="00B22749" w:rsidRPr="00A52CD9" w:rsidRDefault="00B22749" w:rsidP="00A52CD9">
      <w:pPr>
        <w:pStyle w:val="BodyText"/>
        <w:numPr>
          <w:ilvl w:val="0"/>
          <w:numId w:val="49"/>
        </w:numPr>
      </w:pPr>
      <w:r w:rsidRPr="00A52CD9">
        <w:t>Back End - These cover components such as cloud hosting, integrations, data, and analytics.</w:t>
      </w:r>
    </w:p>
    <w:p w14:paraId="5B16125C" w14:textId="77777777" w:rsidR="00B22749" w:rsidRPr="00A52CD9" w:rsidRDefault="00B22749" w:rsidP="00A52CD9">
      <w:pPr>
        <w:pStyle w:val="BodyText"/>
        <w:numPr>
          <w:ilvl w:val="0"/>
          <w:numId w:val="49"/>
        </w:numPr>
      </w:pPr>
      <w:r w:rsidRPr="00A52CD9">
        <w:rPr>
          <w:rPrChange w:id="1201" w:author="Vermette, Stephane" w:date="2022-01-19T05:44:00Z">
            <w:rPr>
              <w:noProof/>
            </w:rPr>
          </w:rPrChange>
        </w:rPr>
        <mc:AlternateContent>
          <mc:Choice Requires="wps">
            <w:drawing>
              <wp:anchor distT="0" distB="0" distL="91440" distR="0" simplePos="0" relativeHeight="251658256" behindDoc="0" locked="0" layoutInCell="1" allowOverlap="1" wp14:anchorId="5C867CB1" wp14:editId="2E6A7D26">
                <wp:simplePos x="0" y="0"/>
                <wp:positionH relativeFrom="margin">
                  <wp:posOffset>635</wp:posOffset>
                </wp:positionH>
                <wp:positionV relativeFrom="paragraph">
                  <wp:posOffset>259455</wp:posOffset>
                </wp:positionV>
                <wp:extent cx="5622290" cy="495300"/>
                <wp:effectExtent l="38100" t="38100" r="92710" b="95250"/>
                <wp:wrapSquare wrapText="bothSides"/>
                <wp:docPr id="34" name="Text Box 34"/>
                <wp:cNvGraphicFramePr/>
                <a:graphic xmlns:a="http://schemas.openxmlformats.org/drawingml/2006/main">
                  <a:graphicData uri="http://schemas.microsoft.com/office/word/2010/wordprocessingShape">
                    <wps:wsp>
                      <wps:cNvSpPr txBox="1"/>
                      <wps:spPr>
                        <a:xfrm>
                          <a:off x="0" y="0"/>
                          <a:ext cx="5622290" cy="495300"/>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5A6C6FD" w14:textId="77777777" w:rsidR="00B22749" w:rsidRPr="00D3744E" w:rsidRDefault="00B22749" w:rsidP="00B22749">
                            <w:pPr>
                              <w:spacing w:before="40"/>
                              <w:rPr>
                                <w:bCs/>
                                <w:color w:val="auto"/>
                                <w:sz w:val="18"/>
                              </w:rPr>
                            </w:pPr>
                            <w:r w:rsidRPr="00D3744E">
                              <w:rPr>
                                <w:b/>
                                <w:sz w:val="18"/>
                              </w:rPr>
                              <w:t xml:space="preserve">Note: </w:t>
                            </w:r>
                            <w:r w:rsidRPr="00565EFA">
                              <w:rPr>
                                <w:bCs/>
                                <w:sz w:val="18"/>
                              </w:rPr>
                              <w:t xml:space="preserve">No content administration functionality hosted within the UPtime Portal. At this stage of development all content is controlled in the current source where the data resides (ServiceNow, DXC Gear, Company Portal, </w:t>
                            </w:r>
                            <w:proofErr w:type="spellStart"/>
                            <w:r w:rsidRPr="00565EFA">
                              <w:rPr>
                                <w:bCs/>
                                <w:sz w:val="18"/>
                              </w:rPr>
                              <w:t>etc</w:t>
                            </w:r>
                            <w:proofErr w:type="spellEnd"/>
                            <w:r w:rsidRPr="00565EFA">
                              <w:rPr>
                                <w:bCs/>
                                <w:sz w:val="18"/>
                              </w:rPr>
                              <w:t>…) and configured to be accessible, viewable, and interacted within the Portal.</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7CB1" id="Text Box 34" o:spid="_x0000_s1030" type="#_x0000_t202" style="position:absolute;left:0;text-align:left;margin-left:.05pt;margin-top:20.45pt;width:442.7pt;height:39pt;z-index:251658256;visibility:visible;mso-wrap-style:square;mso-width-percent:0;mso-height-percent:0;mso-wrap-distance-left:7.2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" fillcolor="#ffed00" stroked="f" strokeweight=".5pt">
                <v:shadow on="t" color="black" opacity="26214f" origin="-.5,-.5" offset=".74836mm,.74836mm"/>
                <v:textbox inset="5.04pt,0,3.6pt,0">
                  <w:txbxContent>
                    <w:p w14:paraId="35A6C6FD" w14:textId="77777777" w:rsidR="00B22749" w:rsidRPr="00D3744E" w:rsidRDefault="00B22749" w:rsidP="00B22749">
                      <w:pPr>
                        <w:spacing w:before="40"/>
                        <w:rPr>
                          <w:bCs/>
                          <w:color w:val="auto"/>
                          <w:sz w:val="18"/>
                        </w:rPr>
                      </w:pPr>
                      <w:r w:rsidRPr="00D3744E">
                        <w:rPr>
                          <w:b/>
                          <w:sz w:val="18"/>
                        </w:rPr>
                        <w:t xml:space="preserve">Note: </w:t>
                      </w:r>
                      <w:r w:rsidRPr="00565EFA">
                        <w:rPr>
                          <w:bCs/>
                          <w:sz w:val="18"/>
                        </w:rPr>
                        <w:t xml:space="preserve">No content administration functionality hosted within the UPtime Portal. At this stage of development all content is controlled in the current source where the data resides (ServiceNow, DXC Gear, Company Portal, </w:t>
                      </w:r>
                      <w:proofErr w:type="spellStart"/>
                      <w:r w:rsidRPr="00565EFA">
                        <w:rPr>
                          <w:bCs/>
                          <w:sz w:val="18"/>
                        </w:rPr>
                        <w:t>etc</w:t>
                      </w:r>
                      <w:proofErr w:type="spellEnd"/>
                      <w:r w:rsidRPr="00565EFA">
                        <w:rPr>
                          <w:bCs/>
                          <w:sz w:val="18"/>
                        </w:rPr>
                        <w:t>…) and configured to be accessible, viewable, and interacted within the Portal.</w:t>
                      </w:r>
                    </w:p>
                  </w:txbxContent>
                </v:textbox>
                <w10:wrap type="square" anchorx="margin"/>
              </v:shape>
            </w:pict>
          </mc:Fallback>
        </mc:AlternateContent>
      </w:r>
      <w:r w:rsidRPr="00A52CD9">
        <w:t xml:space="preserve">Front End - These cover what the user sees and how they interact with UPtime. </w:t>
      </w:r>
    </w:p>
    <w:p w14:paraId="78CB3653" w14:textId="77777777" w:rsidR="00B22749" w:rsidRPr="00A52CD9" w:rsidRDefault="00B22749" w:rsidP="00A52CD9">
      <w:pPr>
        <w:pStyle w:val="BodyText"/>
      </w:pPr>
      <w:bookmarkStart w:id="1202" w:name="_Toc88474814"/>
      <w:r w:rsidRPr="00A52CD9">
        <w:t>Generic Areas</w:t>
      </w:r>
      <w:bookmarkEnd w:id="1202"/>
    </w:p>
    <w:tbl>
      <w:tblPr>
        <w:tblW w:w="8900" w:type="dxa"/>
        <w:tblCellMar>
          <w:left w:w="0" w:type="dxa"/>
          <w:right w:w="0" w:type="dxa"/>
        </w:tblCellMar>
        <w:tblLook w:val="0420" w:firstRow="1" w:lastRow="0" w:firstColumn="0" w:lastColumn="0" w:noHBand="0" w:noVBand="1"/>
      </w:tblPr>
      <w:tblGrid>
        <w:gridCol w:w="898"/>
        <w:gridCol w:w="2982"/>
        <w:gridCol w:w="5020"/>
      </w:tblGrid>
      <w:tr w:rsidR="00B22749" w:rsidRPr="00A52CD9" w14:paraId="1F966CF0" w14:textId="77777777" w:rsidTr="00E80F5C">
        <w:trPr>
          <w:trHeight w:val="276"/>
        </w:trPr>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26F0055D" w14:textId="77777777" w:rsidR="00B22749" w:rsidRPr="00A52CD9" w:rsidRDefault="00B22749" w:rsidP="00E80F5C">
            <w:pPr>
              <w:rPr>
                <w:color w:val="FFFFFF" w:themeColor="background1"/>
                <w:sz w:val="18"/>
                <w:szCs w:val="18"/>
                <w:rPrChange w:id="1203" w:author="Vermette, Stephane" w:date="2022-01-19T05:44:00Z">
                  <w:rPr>
                    <w:color w:val="FFFFFF" w:themeColor="background1"/>
                    <w:sz w:val="18"/>
                    <w:szCs w:val="18"/>
                    <w:lang w:val="en-GB"/>
                  </w:rPr>
                </w:rPrChange>
              </w:rPr>
            </w:pPr>
            <w:r w:rsidRPr="00A52CD9">
              <w:rPr>
                <w:color w:val="FFFFFF" w:themeColor="background1"/>
                <w:sz w:val="18"/>
                <w:szCs w:val="18"/>
                <w:rPrChange w:id="1204" w:author="Vermette, Stephane" w:date="2022-01-19T05:44:00Z">
                  <w:rPr>
                    <w:color w:val="FFFFFF" w:themeColor="background1"/>
                    <w:sz w:val="18"/>
                    <w:szCs w:val="18"/>
                    <w:lang w:val="en-GB"/>
                  </w:rPr>
                </w:rPrChange>
              </w:rPr>
              <w:t>Back / Front</w:t>
            </w:r>
          </w:p>
        </w:tc>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610A9A53" w14:textId="77777777" w:rsidR="00B22749" w:rsidRPr="00A52CD9" w:rsidRDefault="00B22749" w:rsidP="00E80F5C">
            <w:pPr>
              <w:rPr>
                <w:color w:val="FFFFFF" w:themeColor="background1"/>
                <w:sz w:val="18"/>
                <w:szCs w:val="18"/>
                <w:rPrChange w:id="1205" w:author="Vermette, Stephane" w:date="2022-01-19T05:44:00Z">
                  <w:rPr>
                    <w:color w:val="FFFFFF" w:themeColor="background1"/>
                    <w:sz w:val="18"/>
                    <w:szCs w:val="18"/>
                    <w:lang w:val="en-GB"/>
                  </w:rPr>
                </w:rPrChange>
              </w:rPr>
            </w:pPr>
            <w:r w:rsidRPr="00A52CD9">
              <w:rPr>
                <w:color w:val="FFFFFF" w:themeColor="background1"/>
                <w:sz w:val="18"/>
                <w:szCs w:val="18"/>
                <w:rPrChange w:id="1206" w:author="Vermette, Stephane" w:date="2022-01-19T05:44:00Z">
                  <w:rPr>
                    <w:color w:val="FFFFFF" w:themeColor="background1"/>
                    <w:sz w:val="18"/>
                    <w:szCs w:val="18"/>
                    <w:lang w:val="en-GB"/>
                  </w:rPr>
                </w:rPrChange>
              </w:rPr>
              <w:t>Capability</w:t>
            </w:r>
          </w:p>
        </w:tc>
        <w:tc>
          <w:tcPr>
            <w:tcW w:w="5020" w:type="dxa"/>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6ECF3E50" w14:textId="77777777" w:rsidR="00B22749" w:rsidRPr="00A52CD9" w:rsidRDefault="00B22749" w:rsidP="00E80F5C">
            <w:pPr>
              <w:rPr>
                <w:color w:val="FFFFFF" w:themeColor="background1"/>
                <w:sz w:val="18"/>
                <w:szCs w:val="18"/>
                <w:rPrChange w:id="1207" w:author="Vermette, Stephane" w:date="2022-01-19T05:44:00Z">
                  <w:rPr>
                    <w:color w:val="FFFFFF" w:themeColor="background1"/>
                    <w:sz w:val="18"/>
                    <w:szCs w:val="18"/>
                    <w:lang w:val="en-GB"/>
                  </w:rPr>
                </w:rPrChange>
              </w:rPr>
            </w:pPr>
            <w:r w:rsidRPr="00A52CD9">
              <w:rPr>
                <w:color w:val="FFFFFF" w:themeColor="background1"/>
                <w:sz w:val="18"/>
                <w:szCs w:val="18"/>
                <w:rPrChange w:id="1208" w:author="Vermette, Stephane" w:date="2022-01-19T05:44:00Z">
                  <w:rPr>
                    <w:color w:val="FFFFFF" w:themeColor="background1"/>
                    <w:sz w:val="18"/>
                    <w:szCs w:val="18"/>
                    <w:lang w:val="en-GB"/>
                  </w:rPr>
                </w:rPrChange>
              </w:rPr>
              <w:t>UPtime Solution</w:t>
            </w:r>
          </w:p>
        </w:tc>
      </w:tr>
      <w:tr w:rsidR="00B22749" w:rsidRPr="00A52CD9" w14:paraId="2F977175" w14:textId="77777777" w:rsidTr="00E80F5C">
        <w:trPr>
          <w:trHeight w:val="276"/>
        </w:trPr>
        <w:tc>
          <w:tcPr>
            <w:tcW w:w="0" w:type="auto"/>
            <w:vMerge w:val="restart"/>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vAlign w:val="center"/>
            <w:hideMark/>
          </w:tcPr>
          <w:p w14:paraId="68DDFFFD" w14:textId="77777777" w:rsidR="00B22749" w:rsidRPr="00A52CD9" w:rsidRDefault="00B22749" w:rsidP="00E80F5C">
            <w:pPr>
              <w:rPr>
                <w:sz w:val="18"/>
                <w:szCs w:val="18"/>
                <w:rPrChange w:id="1209" w:author="Vermette, Stephane" w:date="2022-01-19T05:44:00Z">
                  <w:rPr>
                    <w:sz w:val="18"/>
                    <w:szCs w:val="18"/>
                    <w:lang w:val="en-GB"/>
                  </w:rPr>
                </w:rPrChange>
              </w:rPr>
            </w:pPr>
            <w:r w:rsidRPr="00A52CD9">
              <w:rPr>
                <w:sz w:val="18"/>
                <w:szCs w:val="18"/>
                <w:rPrChange w:id="1210" w:author="Vermette, Stephane" w:date="2022-01-19T05:44:00Z">
                  <w:rPr>
                    <w:sz w:val="18"/>
                    <w:szCs w:val="18"/>
                    <w:lang w:val="en-GB"/>
                  </w:rPr>
                </w:rPrChange>
              </w:rPr>
              <w:t>Back End</w:t>
            </w:r>
          </w:p>
        </w:tc>
        <w:tc>
          <w:tcPr>
            <w:tcW w:w="0" w:type="auto"/>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7B26DB8" w14:textId="77777777" w:rsidR="00B22749" w:rsidRPr="00A52CD9" w:rsidRDefault="00B22749" w:rsidP="00E80F5C">
            <w:pPr>
              <w:rPr>
                <w:sz w:val="18"/>
                <w:szCs w:val="18"/>
                <w:rPrChange w:id="1211" w:author="Vermette, Stephane" w:date="2022-01-19T05:44:00Z">
                  <w:rPr>
                    <w:sz w:val="18"/>
                    <w:szCs w:val="18"/>
                    <w:lang w:val="en-GB"/>
                  </w:rPr>
                </w:rPrChange>
              </w:rPr>
            </w:pPr>
            <w:r w:rsidRPr="00A52CD9">
              <w:rPr>
                <w:sz w:val="18"/>
                <w:szCs w:val="18"/>
                <w:rPrChange w:id="1212" w:author="Vermette, Stephane" w:date="2022-01-19T05:44:00Z">
                  <w:rPr>
                    <w:sz w:val="18"/>
                    <w:szCs w:val="18"/>
                    <w:lang w:val="en-GB"/>
                  </w:rPr>
                </w:rPrChange>
              </w:rPr>
              <w:t>Azure Platform Hosting</w:t>
            </w:r>
          </w:p>
        </w:tc>
        <w:tc>
          <w:tcPr>
            <w:tcW w:w="5020" w:type="dxa"/>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327F966" w14:textId="77777777" w:rsidR="00B22749" w:rsidRPr="00A52CD9" w:rsidRDefault="00B22749" w:rsidP="00E80F5C">
            <w:pPr>
              <w:rPr>
                <w:sz w:val="18"/>
                <w:szCs w:val="18"/>
                <w:rPrChange w:id="1213" w:author="Vermette, Stephane" w:date="2022-01-19T05:44:00Z">
                  <w:rPr>
                    <w:sz w:val="18"/>
                    <w:szCs w:val="18"/>
                    <w:lang w:val="en-GB"/>
                  </w:rPr>
                </w:rPrChange>
              </w:rPr>
            </w:pPr>
            <w:r w:rsidRPr="00A52CD9">
              <w:rPr>
                <w:sz w:val="18"/>
                <w:szCs w:val="18"/>
                <w:rPrChange w:id="1214" w:author="Vermette, Stephane" w:date="2022-01-19T05:44:00Z">
                  <w:rPr>
                    <w:sz w:val="18"/>
                    <w:szCs w:val="18"/>
                    <w:lang w:val="en-GB"/>
                  </w:rPr>
                </w:rPrChange>
              </w:rPr>
              <w:t>DXC Managed Azure Subscription from CPS</w:t>
            </w:r>
          </w:p>
        </w:tc>
      </w:tr>
      <w:tr w:rsidR="00B22749" w:rsidRPr="00A52CD9" w14:paraId="5675DBF1"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5FE86035" w14:textId="77777777" w:rsidR="00B22749" w:rsidRPr="00A52CD9" w:rsidRDefault="00B22749" w:rsidP="00E80F5C">
            <w:pPr>
              <w:rPr>
                <w:sz w:val="18"/>
                <w:szCs w:val="18"/>
                <w:rPrChange w:id="121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0BFC5C4" w14:textId="77777777" w:rsidR="00B22749" w:rsidRPr="00A52CD9" w:rsidRDefault="00B22749" w:rsidP="00E80F5C">
            <w:pPr>
              <w:rPr>
                <w:sz w:val="18"/>
                <w:szCs w:val="18"/>
                <w:rPrChange w:id="1216" w:author="Vermette, Stephane" w:date="2022-01-19T05:44:00Z">
                  <w:rPr>
                    <w:sz w:val="18"/>
                    <w:szCs w:val="18"/>
                    <w:lang w:val="en-GB"/>
                  </w:rPr>
                </w:rPrChange>
              </w:rPr>
            </w:pPr>
            <w:r w:rsidRPr="00A52CD9">
              <w:rPr>
                <w:sz w:val="18"/>
                <w:szCs w:val="18"/>
                <w:rPrChange w:id="1217" w:author="Vermette, Stephane" w:date="2022-01-19T05:44:00Z">
                  <w:rPr>
                    <w:sz w:val="18"/>
                    <w:szCs w:val="18"/>
                    <w:lang w:val="en-GB"/>
                  </w:rPr>
                </w:rPrChange>
              </w:rPr>
              <w:t>Boomi Platform Hosting</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0812DB5B" w14:textId="77777777" w:rsidR="00B22749" w:rsidRPr="00A52CD9" w:rsidRDefault="00B22749" w:rsidP="00E80F5C">
            <w:pPr>
              <w:rPr>
                <w:sz w:val="18"/>
                <w:szCs w:val="18"/>
                <w:rPrChange w:id="1218" w:author="Vermette, Stephane" w:date="2022-01-19T05:44:00Z">
                  <w:rPr>
                    <w:sz w:val="18"/>
                    <w:szCs w:val="18"/>
                    <w:lang w:val="en-GB"/>
                  </w:rPr>
                </w:rPrChange>
              </w:rPr>
            </w:pPr>
            <w:r w:rsidRPr="00A52CD9">
              <w:rPr>
                <w:sz w:val="18"/>
                <w:szCs w:val="18"/>
                <w:rPrChange w:id="1219" w:author="Vermette, Stephane" w:date="2022-01-19T05:44:00Z">
                  <w:rPr>
                    <w:sz w:val="18"/>
                    <w:szCs w:val="18"/>
                    <w:lang w:val="en-GB"/>
                  </w:rPr>
                </w:rPrChange>
              </w:rPr>
              <w:t>Boomi Cloud hosting via DXC Managed Application Services or Secure Azure hosting</w:t>
            </w:r>
          </w:p>
        </w:tc>
      </w:tr>
      <w:tr w:rsidR="00B22749" w:rsidRPr="00A52CD9" w14:paraId="23233A52"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2839B00" w14:textId="77777777" w:rsidR="00B22749" w:rsidRPr="00A52CD9" w:rsidRDefault="00B22749" w:rsidP="00E80F5C">
            <w:pPr>
              <w:rPr>
                <w:sz w:val="18"/>
                <w:szCs w:val="18"/>
                <w:rPrChange w:id="122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DDDF870" w14:textId="77777777" w:rsidR="00B22749" w:rsidRPr="00A52CD9" w:rsidRDefault="00B22749" w:rsidP="00E80F5C">
            <w:pPr>
              <w:rPr>
                <w:sz w:val="18"/>
                <w:szCs w:val="18"/>
                <w:rPrChange w:id="1221" w:author="Vermette, Stephane" w:date="2022-01-19T05:44:00Z">
                  <w:rPr>
                    <w:sz w:val="18"/>
                    <w:szCs w:val="18"/>
                    <w:lang w:val="en-GB"/>
                  </w:rPr>
                </w:rPrChange>
              </w:rPr>
            </w:pPr>
            <w:r w:rsidRPr="00A52CD9">
              <w:rPr>
                <w:sz w:val="18"/>
                <w:szCs w:val="18"/>
                <w:rPrChange w:id="1222" w:author="Vermette, Stephane" w:date="2022-01-19T05:44:00Z">
                  <w:rPr>
                    <w:sz w:val="18"/>
                    <w:szCs w:val="18"/>
                    <w:lang w:val="en-GB"/>
                  </w:rPr>
                </w:rPrChange>
              </w:rPr>
              <w:t>DXC Support of Service - Azure, Boomi, UPtime</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1790A554" w14:textId="77777777" w:rsidR="00B22749" w:rsidRPr="00A52CD9" w:rsidRDefault="00B22749" w:rsidP="00E80F5C">
            <w:pPr>
              <w:rPr>
                <w:sz w:val="18"/>
                <w:szCs w:val="18"/>
                <w:rPrChange w:id="1223" w:author="Vermette, Stephane" w:date="2022-01-19T05:44:00Z">
                  <w:rPr>
                    <w:sz w:val="18"/>
                    <w:szCs w:val="18"/>
                    <w:lang w:val="en-GB"/>
                  </w:rPr>
                </w:rPrChange>
              </w:rPr>
            </w:pPr>
            <w:r w:rsidRPr="00A52CD9">
              <w:rPr>
                <w:sz w:val="18"/>
                <w:szCs w:val="18"/>
                <w:rPrChange w:id="1224" w:author="Vermette, Stephane" w:date="2022-01-19T05:44:00Z">
                  <w:rPr>
                    <w:sz w:val="18"/>
                    <w:szCs w:val="18"/>
                    <w:lang w:val="en-GB"/>
                  </w:rPr>
                </w:rPrChange>
              </w:rPr>
              <w:t>Platform X Commercial or Platform X Dedicated</w:t>
            </w:r>
          </w:p>
        </w:tc>
      </w:tr>
      <w:tr w:rsidR="00B22749" w:rsidRPr="00A52CD9" w14:paraId="6FEC17BE" w14:textId="77777777" w:rsidTr="00E80F5C">
        <w:trPr>
          <w:trHeight w:val="359"/>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1981151D" w14:textId="77777777" w:rsidR="00B22749" w:rsidRPr="00A52CD9" w:rsidRDefault="00B22749" w:rsidP="00E80F5C">
            <w:pPr>
              <w:rPr>
                <w:sz w:val="18"/>
                <w:szCs w:val="18"/>
                <w:rPrChange w:id="122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0813AB4B" w14:textId="77777777" w:rsidR="00B22749" w:rsidRPr="00A52CD9" w:rsidRDefault="00B22749" w:rsidP="00E80F5C">
            <w:pPr>
              <w:rPr>
                <w:sz w:val="18"/>
                <w:szCs w:val="18"/>
                <w:rPrChange w:id="1226" w:author="Vermette, Stephane" w:date="2022-01-19T05:44:00Z">
                  <w:rPr>
                    <w:sz w:val="18"/>
                    <w:szCs w:val="18"/>
                    <w:lang w:val="en-GB"/>
                  </w:rPr>
                </w:rPrChange>
              </w:rPr>
            </w:pPr>
            <w:r w:rsidRPr="00A52CD9">
              <w:rPr>
                <w:sz w:val="18"/>
                <w:szCs w:val="18"/>
                <w:rPrChange w:id="1227" w:author="Vermette, Stephane" w:date="2022-01-19T05:44:00Z">
                  <w:rPr>
                    <w:sz w:val="18"/>
                    <w:szCs w:val="18"/>
                    <w:lang w:val="en-GB"/>
                  </w:rPr>
                </w:rPrChange>
              </w:rPr>
              <w:t>User CMDB System of Record (assets, region, email, language etc..)</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59F00BC" w14:textId="77777777" w:rsidR="00B22749" w:rsidRPr="00A52CD9" w:rsidRDefault="00B22749" w:rsidP="00E80F5C">
            <w:pPr>
              <w:rPr>
                <w:sz w:val="18"/>
                <w:szCs w:val="18"/>
                <w:rPrChange w:id="1228" w:author="Vermette, Stephane" w:date="2022-01-19T05:44:00Z">
                  <w:rPr>
                    <w:sz w:val="18"/>
                    <w:szCs w:val="18"/>
                    <w:lang w:val="en-GB"/>
                  </w:rPr>
                </w:rPrChange>
              </w:rPr>
            </w:pPr>
            <w:r w:rsidRPr="00A52CD9">
              <w:rPr>
                <w:sz w:val="18"/>
                <w:szCs w:val="18"/>
                <w:rPrChange w:id="1229" w:author="Vermette, Stephane" w:date="2022-01-19T05:44:00Z">
                  <w:rPr>
                    <w:sz w:val="18"/>
                    <w:szCs w:val="18"/>
                    <w:lang w:val="en-GB"/>
                  </w:rPr>
                </w:rPrChange>
              </w:rPr>
              <w:t>Workday, Customer ServiceNow or Platform X</w:t>
            </w:r>
          </w:p>
        </w:tc>
      </w:tr>
      <w:tr w:rsidR="00B22749" w:rsidRPr="00A52CD9" w14:paraId="1EE2246F"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4F57C025" w14:textId="77777777" w:rsidR="00B22749" w:rsidRPr="00A52CD9" w:rsidRDefault="00B22749" w:rsidP="00E80F5C">
            <w:pPr>
              <w:rPr>
                <w:sz w:val="18"/>
                <w:szCs w:val="18"/>
                <w:rPrChange w:id="123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4732979" w14:textId="77777777" w:rsidR="00B22749" w:rsidRPr="00A52CD9" w:rsidRDefault="00B22749" w:rsidP="00E80F5C">
            <w:pPr>
              <w:rPr>
                <w:sz w:val="18"/>
                <w:szCs w:val="18"/>
                <w:rPrChange w:id="1231" w:author="Vermette, Stephane" w:date="2022-01-19T05:44:00Z">
                  <w:rPr>
                    <w:sz w:val="18"/>
                    <w:szCs w:val="18"/>
                    <w:lang w:val="en-GB"/>
                  </w:rPr>
                </w:rPrChange>
              </w:rPr>
            </w:pPr>
            <w:r w:rsidRPr="00A52CD9">
              <w:rPr>
                <w:sz w:val="18"/>
                <w:szCs w:val="18"/>
                <w:rPrChange w:id="1232" w:author="Vermette, Stephane" w:date="2022-01-19T05:44:00Z">
                  <w:rPr>
                    <w:sz w:val="18"/>
                    <w:szCs w:val="18"/>
                    <w:lang w:val="en-GB"/>
                  </w:rPr>
                </w:rPrChange>
              </w:rPr>
              <w:t>User Authentication</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10B0597" w14:textId="77777777" w:rsidR="00B22749" w:rsidRPr="00A52CD9" w:rsidRDefault="00B22749" w:rsidP="00E80F5C">
            <w:pPr>
              <w:rPr>
                <w:sz w:val="18"/>
                <w:szCs w:val="18"/>
                <w:rPrChange w:id="1233" w:author="Vermette, Stephane" w:date="2022-01-19T05:44:00Z">
                  <w:rPr>
                    <w:sz w:val="18"/>
                    <w:szCs w:val="18"/>
                    <w:lang w:val="en-GB"/>
                  </w:rPr>
                </w:rPrChange>
              </w:rPr>
            </w:pPr>
            <w:r w:rsidRPr="00A52CD9">
              <w:rPr>
                <w:sz w:val="18"/>
                <w:szCs w:val="18"/>
                <w:rPrChange w:id="1234" w:author="Vermette, Stephane" w:date="2022-01-19T05:44:00Z">
                  <w:rPr>
                    <w:sz w:val="18"/>
                    <w:szCs w:val="18"/>
                    <w:lang w:val="en-GB"/>
                  </w:rPr>
                </w:rPrChange>
              </w:rPr>
              <w:t>Okta or Microsoft Azure AD</w:t>
            </w:r>
          </w:p>
        </w:tc>
      </w:tr>
      <w:tr w:rsidR="00B22749" w:rsidRPr="00A52CD9" w14:paraId="70C9D1D0"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49C811A" w14:textId="77777777" w:rsidR="00B22749" w:rsidRPr="00A52CD9" w:rsidRDefault="00B22749" w:rsidP="00E80F5C">
            <w:pPr>
              <w:rPr>
                <w:sz w:val="18"/>
                <w:szCs w:val="18"/>
                <w:rPrChange w:id="123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6311B26D" w14:textId="77777777" w:rsidR="00B22749" w:rsidRPr="00A52CD9" w:rsidRDefault="00B22749" w:rsidP="00E80F5C">
            <w:pPr>
              <w:rPr>
                <w:sz w:val="18"/>
                <w:szCs w:val="18"/>
                <w:rPrChange w:id="1236" w:author="Vermette, Stephane" w:date="2022-01-19T05:44:00Z">
                  <w:rPr>
                    <w:sz w:val="18"/>
                    <w:szCs w:val="18"/>
                    <w:lang w:val="en-GB"/>
                  </w:rPr>
                </w:rPrChange>
              </w:rPr>
            </w:pPr>
            <w:r w:rsidRPr="00A52CD9">
              <w:rPr>
                <w:sz w:val="18"/>
                <w:szCs w:val="18"/>
                <w:rPrChange w:id="1237" w:author="Vermette, Stephane" w:date="2022-01-19T05:44:00Z">
                  <w:rPr>
                    <w:sz w:val="18"/>
                    <w:szCs w:val="18"/>
                    <w:lang w:val="en-GB"/>
                  </w:rPr>
                </w:rPrChange>
              </w:rPr>
              <w:t>ServiceNow Integration</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38F6D804" w14:textId="77777777" w:rsidR="00B22749" w:rsidRPr="00A52CD9" w:rsidRDefault="00B22749" w:rsidP="00E80F5C">
            <w:pPr>
              <w:rPr>
                <w:sz w:val="18"/>
                <w:szCs w:val="18"/>
                <w:rPrChange w:id="1238" w:author="Vermette, Stephane" w:date="2022-01-19T05:44:00Z">
                  <w:rPr>
                    <w:sz w:val="18"/>
                    <w:szCs w:val="18"/>
                    <w:lang w:val="en-GB"/>
                  </w:rPr>
                </w:rPrChange>
              </w:rPr>
            </w:pPr>
            <w:r w:rsidRPr="00A52CD9">
              <w:rPr>
                <w:sz w:val="18"/>
                <w:szCs w:val="18"/>
                <w:rPrChange w:id="1239" w:author="Vermette, Stephane" w:date="2022-01-19T05:44:00Z">
                  <w:rPr>
                    <w:sz w:val="18"/>
                    <w:szCs w:val="18"/>
                    <w:lang w:val="en-GB"/>
                  </w:rPr>
                </w:rPrChange>
              </w:rPr>
              <w:t>Boomi connects to a ServiceNow Scoped Application</w:t>
            </w:r>
          </w:p>
        </w:tc>
      </w:tr>
      <w:tr w:rsidR="00B22749" w:rsidRPr="00A52CD9" w14:paraId="18A75E41"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98319E4" w14:textId="77777777" w:rsidR="00B22749" w:rsidRPr="00A52CD9" w:rsidRDefault="00B22749" w:rsidP="00E80F5C">
            <w:pPr>
              <w:rPr>
                <w:sz w:val="18"/>
                <w:szCs w:val="18"/>
                <w:rPrChange w:id="124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5850717" w14:textId="77777777" w:rsidR="00B22749" w:rsidRPr="00A52CD9" w:rsidRDefault="00B22749" w:rsidP="00E80F5C">
            <w:pPr>
              <w:rPr>
                <w:sz w:val="18"/>
                <w:szCs w:val="18"/>
                <w:rPrChange w:id="1241" w:author="Vermette, Stephane" w:date="2022-01-19T05:44:00Z">
                  <w:rPr>
                    <w:sz w:val="18"/>
                    <w:szCs w:val="18"/>
                    <w:lang w:val="en-GB"/>
                  </w:rPr>
                </w:rPrChange>
              </w:rPr>
            </w:pPr>
            <w:r w:rsidRPr="00A52CD9">
              <w:rPr>
                <w:sz w:val="18"/>
                <w:szCs w:val="18"/>
                <w:rPrChange w:id="1242" w:author="Vermette, Stephane" w:date="2022-01-19T05:44:00Z">
                  <w:rPr>
                    <w:sz w:val="18"/>
                    <w:szCs w:val="18"/>
                    <w:lang w:val="en-GB"/>
                  </w:rPr>
                </w:rPrChange>
              </w:rPr>
              <w:t>Notifications</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B6DA6DD" w14:textId="77777777" w:rsidR="00B22749" w:rsidRPr="00A52CD9" w:rsidRDefault="00B22749" w:rsidP="00E80F5C">
            <w:pPr>
              <w:rPr>
                <w:sz w:val="18"/>
                <w:szCs w:val="18"/>
                <w:rPrChange w:id="1243" w:author="Vermette, Stephane" w:date="2022-01-19T05:44:00Z">
                  <w:rPr>
                    <w:sz w:val="18"/>
                    <w:szCs w:val="18"/>
                    <w:lang w:val="en-GB"/>
                  </w:rPr>
                </w:rPrChange>
              </w:rPr>
            </w:pPr>
            <w:r w:rsidRPr="00A52CD9">
              <w:rPr>
                <w:sz w:val="18"/>
                <w:szCs w:val="18"/>
                <w:rPrChange w:id="1244" w:author="Vermette, Stephane" w:date="2022-01-19T05:44:00Z">
                  <w:rPr>
                    <w:sz w:val="18"/>
                    <w:szCs w:val="18"/>
                    <w:lang w:val="en-GB"/>
                  </w:rPr>
                </w:rPrChange>
              </w:rPr>
              <w:t>Boomi connected with ASD &amp; Microsoft 365</w:t>
            </w:r>
          </w:p>
        </w:tc>
      </w:tr>
      <w:tr w:rsidR="00B22749" w:rsidRPr="00A52CD9" w14:paraId="386A53A4"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7D7A1A7" w14:textId="77777777" w:rsidR="00B22749" w:rsidRPr="00A52CD9" w:rsidRDefault="00B22749" w:rsidP="00E80F5C">
            <w:pPr>
              <w:rPr>
                <w:sz w:val="18"/>
                <w:szCs w:val="18"/>
                <w:rPrChange w:id="124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6616CCB" w14:textId="77777777" w:rsidR="00B22749" w:rsidRPr="00A52CD9" w:rsidRDefault="00B22749" w:rsidP="00E80F5C">
            <w:pPr>
              <w:rPr>
                <w:sz w:val="18"/>
                <w:szCs w:val="18"/>
                <w:rPrChange w:id="1246" w:author="Vermette, Stephane" w:date="2022-01-19T05:44:00Z">
                  <w:rPr>
                    <w:sz w:val="18"/>
                    <w:szCs w:val="18"/>
                    <w:lang w:val="en-GB"/>
                  </w:rPr>
                </w:rPrChange>
              </w:rPr>
            </w:pPr>
            <w:r w:rsidRPr="00A52CD9">
              <w:rPr>
                <w:sz w:val="18"/>
                <w:szCs w:val="18"/>
                <w:rPrChange w:id="1247" w:author="Vermette, Stephane" w:date="2022-01-19T05:44:00Z">
                  <w:rPr>
                    <w:sz w:val="18"/>
                    <w:szCs w:val="18"/>
                    <w:lang w:val="en-GB"/>
                  </w:rPr>
                </w:rPrChange>
              </w:rPr>
              <w:t>Global Search</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2977B83" w14:textId="77777777" w:rsidR="00B22749" w:rsidRPr="00A52CD9" w:rsidRDefault="00B22749" w:rsidP="00E80F5C">
            <w:pPr>
              <w:rPr>
                <w:sz w:val="18"/>
                <w:szCs w:val="18"/>
                <w:rPrChange w:id="1248" w:author="Vermette, Stephane" w:date="2022-01-19T05:44:00Z">
                  <w:rPr>
                    <w:sz w:val="18"/>
                    <w:szCs w:val="18"/>
                    <w:lang w:val="en-GB"/>
                  </w:rPr>
                </w:rPrChange>
              </w:rPr>
            </w:pPr>
            <w:r w:rsidRPr="00A52CD9">
              <w:rPr>
                <w:sz w:val="18"/>
                <w:szCs w:val="18"/>
                <w:rPrChange w:id="1249" w:author="Vermette, Stephane" w:date="2022-01-19T05:44:00Z">
                  <w:rPr>
                    <w:sz w:val="18"/>
                    <w:szCs w:val="18"/>
                    <w:lang w:val="en-GB"/>
                  </w:rPr>
                </w:rPrChange>
              </w:rPr>
              <w:t xml:space="preserve">Customer ServiceNow or Platform X </w:t>
            </w:r>
          </w:p>
        </w:tc>
      </w:tr>
      <w:tr w:rsidR="00B22749" w:rsidRPr="00A52CD9" w14:paraId="7BAE39A6"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2178894" w14:textId="77777777" w:rsidR="00B22749" w:rsidRPr="00A52CD9" w:rsidRDefault="00B22749" w:rsidP="00E80F5C">
            <w:pPr>
              <w:rPr>
                <w:sz w:val="18"/>
                <w:szCs w:val="18"/>
                <w:rPrChange w:id="125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3BDF72FA" w14:textId="77777777" w:rsidR="00B22749" w:rsidRPr="00A52CD9" w:rsidRDefault="00B22749" w:rsidP="00E80F5C">
            <w:pPr>
              <w:rPr>
                <w:sz w:val="18"/>
                <w:szCs w:val="18"/>
                <w:rPrChange w:id="1251" w:author="Vermette, Stephane" w:date="2022-01-19T05:44:00Z">
                  <w:rPr>
                    <w:sz w:val="18"/>
                    <w:szCs w:val="18"/>
                    <w:lang w:val="en-GB"/>
                  </w:rPr>
                </w:rPrChange>
              </w:rPr>
            </w:pPr>
            <w:r w:rsidRPr="00A52CD9">
              <w:rPr>
                <w:sz w:val="18"/>
                <w:szCs w:val="18"/>
                <w:rPrChange w:id="1252" w:author="Vermette, Stephane" w:date="2022-01-19T05:44:00Z">
                  <w:rPr>
                    <w:sz w:val="18"/>
                    <w:szCs w:val="18"/>
                    <w:lang w:val="en-GB"/>
                  </w:rPr>
                </w:rPrChange>
              </w:rPr>
              <w:t>Catalogue</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64AB92A" w14:textId="77777777" w:rsidR="00B22749" w:rsidRPr="00A52CD9" w:rsidRDefault="00B22749" w:rsidP="00E80F5C">
            <w:pPr>
              <w:rPr>
                <w:sz w:val="18"/>
                <w:szCs w:val="18"/>
                <w:rPrChange w:id="1253" w:author="Vermette, Stephane" w:date="2022-01-19T05:44:00Z">
                  <w:rPr>
                    <w:sz w:val="18"/>
                    <w:szCs w:val="18"/>
                    <w:lang w:val="en-GB"/>
                  </w:rPr>
                </w:rPrChange>
              </w:rPr>
            </w:pPr>
            <w:r w:rsidRPr="00A52CD9">
              <w:rPr>
                <w:sz w:val="18"/>
                <w:szCs w:val="18"/>
                <w:rPrChange w:id="1254" w:author="Vermette, Stephane" w:date="2022-01-19T05:44:00Z">
                  <w:rPr>
                    <w:sz w:val="18"/>
                    <w:szCs w:val="18"/>
                    <w:lang w:val="en-GB"/>
                  </w:rPr>
                </w:rPrChange>
              </w:rPr>
              <w:t xml:space="preserve">Customer ServiceNow or Platform X </w:t>
            </w:r>
          </w:p>
        </w:tc>
      </w:tr>
      <w:tr w:rsidR="00B22749" w:rsidRPr="00A52CD9" w14:paraId="1FC60F3A"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65E69AC0" w14:textId="77777777" w:rsidR="00B22749" w:rsidRPr="00A52CD9" w:rsidRDefault="00B22749" w:rsidP="00E80F5C">
            <w:pPr>
              <w:rPr>
                <w:sz w:val="18"/>
                <w:szCs w:val="18"/>
                <w:rPrChange w:id="125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ACBA4EB" w14:textId="77777777" w:rsidR="00B22749" w:rsidRPr="00A52CD9" w:rsidRDefault="00B22749" w:rsidP="00E80F5C">
            <w:pPr>
              <w:rPr>
                <w:sz w:val="18"/>
                <w:szCs w:val="18"/>
                <w:rPrChange w:id="1256" w:author="Vermette, Stephane" w:date="2022-01-19T05:44:00Z">
                  <w:rPr>
                    <w:sz w:val="18"/>
                    <w:szCs w:val="18"/>
                    <w:lang w:val="en-GB"/>
                  </w:rPr>
                </w:rPrChange>
              </w:rPr>
            </w:pPr>
            <w:r w:rsidRPr="00A52CD9">
              <w:rPr>
                <w:sz w:val="18"/>
                <w:szCs w:val="18"/>
                <w:rPrChange w:id="1257" w:author="Vermette, Stephane" w:date="2022-01-19T05:44:00Z">
                  <w:rPr>
                    <w:sz w:val="18"/>
                    <w:szCs w:val="18"/>
                    <w:lang w:val="en-GB"/>
                  </w:rPr>
                </w:rPrChange>
              </w:rPr>
              <w:t>Telemetry Data Storage &amp; Analytics</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182BE29" w14:textId="77777777" w:rsidR="00B22749" w:rsidRPr="00A52CD9" w:rsidRDefault="00B22749" w:rsidP="00E80F5C">
            <w:pPr>
              <w:rPr>
                <w:sz w:val="18"/>
                <w:szCs w:val="18"/>
                <w:rPrChange w:id="1258" w:author="Vermette, Stephane" w:date="2022-01-19T05:44:00Z">
                  <w:rPr>
                    <w:sz w:val="18"/>
                    <w:szCs w:val="18"/>
                    <w:lang w:val="en-GB"/>
                  </w:rPr>
                </w:rPrChange>
              </w:rPr>
            </w:pPr>
            <w:r w:rsidRPr="00A52CD9">
              <w:rPr>
                <w:sz w:val="18"/>
                <w:szCs w:val="18"/>
                <w:rPrChange w:id="1259" w:author="Vermette, Stephane" w:date="2022-01-19T05:44:00Z">
                  <w:rPr>
                    <w:sz w:val="18"/>
                    <w:szCs w:val="18"/>
                    <w:lang w:val="en-GB"/>
                  </w:rPr>
                </w:rPrChange>
              </w:rPr>
              <w:t>Azure Monitor, Azure hosted Databricks &amp; Azure Blob Storage (Plus more)</w:t>
            </w:r>
          </w:p>
        </w:tc>
      </w:tr>
      <w:tr w:rsidR="00B22749" w:rsidRPr="00A52CD9" w14:paraId="725B97D7" w14:textId="77777777" w:rsidTr="00E80F5C">
        <w:trPr>
          <w:trHeight w:val="276"/>
        </w:trPr>
        <w:tc>
          <w:tcPr>
            <w:tcW w:w="0" w:type="auto"/>
            <w:vMerge/>
            <w:tcBorders>
              <w:top w:val="single" w:sz="24" w:space="0" w:color="FFFFFF"/>
              <w:left w:val="single" w:sz="8" w:space="0" w:color="FFFFFF"/>
              <w:bottom w:val="single" w:sz="8" w:space="0" w:color="FFFFFF"/>
              <w:right w:val="single" w:sz="8" w:space="0" w:color="FFFFFF"/>
            </w:tcBorders>
            <w:vAlign w:val="center"/>
            <w:hideMark/>
          </w:tcPr>
          <w:p w14:paraId="0C42DFDE" w14:textId="77777777" w:rsidR="00B22749" w:rsidRPr="00A52CD9" w:rsidRDefault="00B22749" w:rsidP="00E80F5C">
            <w:pPr>
              <w:rPr>
                <w:sz w:val="18"/>
                <w:szCs w:val="18"/>
                <w:rPrChange w:id="126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C92F92C" w14:textId="77777777" w:rsidR="00B22749" w:rsidRPr="00A52CD9" w:rsidRDefault="00B22749" w:rsidP="00E80F5C">
            <w:pPr>
              <w:rPr>
                <w:sz w:val="18"/>
                <w:szCs w:val="18"/>
                <w:rPrChange w:id="1261" w:author="Vermette, Stephane" w:date="2022-01-19T05:44:00Z">
                  <w:rPr>
                    <w:sz w:val="18"/>
                    <w:szCs w:val="18"/>
                    <w:lang w:val="en-GB"/>
                  </w:rPr>
                </w:rPrChange>
              </w:rPr>
            </w:pPr>
            <w:r w:rsidRPr="00A52CD9">
              <w:rPr>
                <w:sz w:val="18"/>
                <w:szCs w:val="18"/>
                <w:rPrChange w:id="1262" w:author="Vermette, Stephane" w:date="2022-01-19T05:44:00Z">
                  <w:rPr>
                    <w:sz w:val="18"/>
                    <w:szCs w:val="18"/>
                    <w:lang w:val="en-GB"/>
                  </w:rPr>
                </w:rPrChange>
              </w:rPr>
              <w:t xml:space="preserve">UPtime </w:t>
            </w:r>
            <w:proofErr w:type="spellStart"/>
            <w:r w:rsidRPr="00A52CD9">
              <w:rPr>
                <w:sz w:val="18"/>
                <w:szCs w:val="18"/>
                <w:rPrChange w:id="1263" w:author="Vermette, Stephane" w:date="2022-01-19T05:44:00Z">
                  <w:rPr>
                    <w:sz w:val="18"/>
                    <w:szCs w:val="18"/>
                    <w:lang w:val="en-GB"/>
                  </w:rPr>
                </w:rPrChange>
              </w:rPr>
              <w:t>Personalisation</w:t>
            </w:r>
            <w:proofErr w:type="spellEnd"/>
            <w:r w:rsidRPr="00A52CD9">
              <w:rPr>
                <w:sz w:val="18"/>
                <w:szCs w:val="18"/>
                <w:rPrChange w:id="1264" w:author="Vermette, Stephane" w:date="2022-01-19T05:44:00Z">
                  <w:rPr>
                    <w:sz w:val="18"/>
                    <w:szCs w:val="18"/>
                    <w:lang w:val="en-GB"/>
                  </w:rPr>
                </w:rPrChange>
              </w:rPr>
              <w:t xml:space="preserve"> Data</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D6E0FA9" w14:textId="77777777" w:rsidR="00B22749" w:rsidRPr="00A52CD9" w:rsidRDefault="00B22749" w:rsidP="00E80F5C">
            <w:pPr>
              <w:rPr>
                <w:sz w:val="18"/>
                <w:szCs w:val="18"/>
                <w:rPrChange w:id="1265" w:author="Vermette, Stephane" w:date="2022-01-19T05:44:00Z">
                  <w:rPr>
                    <w:sz w:val="18"/>
                    <w:szCs w:val="18"/>
                    <w:lang w:val="en-GB"/>
                  </w:rPr>
                </w:rPrChange>
              </w:rPr>
            </w:pPr>
            <w:r w:rsidRPr="00A52CD9">
              <w:rPr>
                <w:sz w:val="18"/>
                <w:szCs w:val="18"/>
                <w:rPrChange w:id="1266" w:author="Vermette, Stephane" w:date="2022-01-19T05:44:00Z">
                  <w:rPr>
                    <w:sz w:val="18"/>
                    <w:szCs w:val="18"/>
                    <w:lang w:val="en-GB"/>
                  </w:rPr>
                </w:rPrChange>
              </w:rPr>
              <w:t xml:space="preserve">Azure Cosmos DB </w:t>
            </w:r>
          </w:p>
        </w:tc>
      </w:tr>
      <w:tr w:rsidR="00B22749" w:rsidRPr="00A52CD9" w14:paraId="1648DE24" w14:textId="77777777" w:rsidTr="00E80F5C">
        <w:trPr>
          <w:trHeight w:val="276"/>
        </w:trPr>
        <w:tc>
          <w:tcPr>
            <w:tcW w:w="0" w:type="auto"/>
            <w:vMerge w:val="restart"/>
            <w:tcBorders>
              <w:top w:val="single" w:sz="8" w:space="0" w:color="FFFFFF"/>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3EDCFDF4" w14:textId="77777777" w:rsidR="00B22749" w:rsidRPr="00A52CD9" w:rsidRDefault="00B22749" w:rsidP="00E80F5C">
            <w:pPr>
              <w:rPr>
                <w:sz w:val="18"/>
                <w:szCs w:val="18"/>
                <w:rPrChange w:id="1267" w:author="Vermette, Stephane" w:date="2022-01-19T05:44:00Z">
                  <w:rPr>
                    <w:sz w:val="18"/>
                    <w:szCs w:val="18"/>
                    <w:lang w:val="en-GB"/>
                  </w:rPr>
                </w:rPrChange>
              </w:rPr>
            </w:pPr>
            <w:r w:rsidRPr="00A52CD9">
              <w:rPr>
                <w:sz w:val="18"/>
                <w:szCs w:val="18"/>
                <w:rPrChange w:id="1268" w:author="Vermette, Stephane" w:date="2022-01-19T05:44:00Z">
                  <w:rPr>
                    <w:sz w:val="18"/>
                    <w:szCs w:val="18"/>
                    <w:lang w:val="en-GB"/>
                  </w:rPr>
                </w:rPrChange>
              </w:rPr>
              <w:t>Front End</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3F075461" w14:textId="77777777" w:rsidR="00B22749" w:rsidRPr="00A52CD9" w:rsidRDefault="00B22749" w:rsidP="00E80F5C">
            <w:pPr>
              <w:rPr>
                <w:sz w:val="18"/>
                <w:szCs w:val="18"/>
                <w:rPrChange w:id="1269" w:author="Vermette, Stephane" w:date="2022-01-19T05:44:00Z">
                  <w:rPr>
                    <w:sz w:val="18"/>
                    <w:szCs w:val="18"/>
                    <w:lang w:val="en-GB"/>
                  </w:rPr>
                </w:rPrChange>
              </w:rPr>
            </w:pPr>
            <w:r w:rsidRPr="00A52CD9">
              <w:rPr>
                <w:sz w:val="18"/>
                <w:szCs w:val="18"/>
                <w:rPrChange w:id="1270" w:author="Vermette, Stephane" w:date="2022-01-19T05:44:00Z">
                  <w:rPr>
                    <w:sz w:val="18"/>
                    <w:szCs w:val="18"/>
                    <w:lang w:val="en-GB"/>
                  </w:rPr>
                </w:rPrChange>
              </w:rPr>
              <w:t>User Authentication</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173CE5CE" w14:textId="77777777" w:rsidR="00B22749" w:rsidRPr="00A52CD9" w:rsidRDefault="00B22749" w:rsidP="00E80F5C">
            <w:pPr>
              <w:rPr>
                <w:sz w:val="18"/>
                <w:szCs w:val="18"/>
                <w:rPrChange w:id="1271" w:author="Vermette, Stephane" w:date="2022-01-19T05:44:00Z">
                  <w:rPr>
                    <w:sz w:val="18"/>
                    <w:szCs w:val="18"/>
                    <w:lang w:val="en-GB"/>
                  </w:rPr>
                </w:rPrChange>
              </w:rPr>
            </w:pPr>
            <w:r w:rsidRPr="00A52CD9">
              <w:rPr>
                <w:sz w:val="18"/>
                <w:szCs w:val="18"/>
                <w:rPrChange w:id="1272" w:author="Vermette, Stephane" w:date="2022-01-19T05:44:00Z">
                  <w:rPr>
                    <w:sz w:val="18"/>
                    <w:szCs w:val="18"/>
                    <w:lang w:val="en-GB"/>
                  </w:rPr>
                </w:rPrChange>
              </w:rPr>
              <w:t>Okta or Microsoft Login Screen (or other SAML based Auth)</w:t>
            </w:r>
          </w:p>
        </w:tc>
      </w:tr>
      <w:tr w:rsidR="00B22749" w:rsidRPr="00A52CD9" w14:paraId="6F3E211C" w14:textId="77777777" w:rsidTr="00E80F5C">
        <w:trPr>
          <w:trHeight w:val="276"/>
        </w:trPr>
        <w:tc>
          <w:tcPr>
            <w:tcW w:w="0" w:type="auto"/>
            <w:vMerge/>
            <w:tcBorders>
              <w:left w:val="single" w:sz="8" w:space="0" w:color="FFFFFF"/>
              <w:right w:val="single" w:sz="8" w:space="0" w:color="FFFFFF"/>
            </w:tcBorders>
            <w:vAlign w:val="center"/>
            <w:hideMark/>
          </w:tcPr>
          <w:p w14:paraId="047EB771" w14:textId="77777777" w:rsidR="00B22749" w:rsidRPr="00A52CD9" w:rsidRDefault="00B22749" w:rsidP="00E80F5C">
            <w:pPr>
              <w:rPr>
                <w:sz w:val="18"/>
                <w:szCs w:val="18"/>
                <w:rPrChange w:id="127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C500B8C" w14:textId="77777777" w:rsidR="00B22749" w:rsidRPr="00A52CD9" w:rsidRDefault="00B22749" w:rsidP="00E80F5C">
            <w:pPr>
              <w:rPr>
                <w:sz w:val="18"/>
                <w:szCs w:val="18"/>
                <w:rPrChange w:id="1274" w:author="Vermette, Stephane" w:date="2022-01-19T05:44:00Z">
                  <w:rPr>
                    <w:sz w:val="18"/>
                    <w:szCs w:val="18"/>
                    <w:lang w:val="en-GB"/>
                  </w:rPr>
                </w:rPrChange>
              </w:rPr>
            </w:pPr>
            <w:r w:rsidRPr="00A52CD9">
              <w:rPr>
                <w:sz w:val="18"/>
                <w:szCs w:val="18"/>
                <w:rPrChange w:id="1275" w:author="Vermette, Stephane" w:date="2022-01-19T05:44:00Z">
                  <w:rPr>
                    <w:sz w:val="18"/>
                    <w:szCs w:val="18"/>
                    <w:lang w:val="en-GB"/>
                  </w:rPr>
                </w:rPrChange>
              </w:rPr>
              <w:t>Portal for News, Outages, Approvals and Global Search</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5D7B4C0" w14:textId="77777777" w:rsidR="00B22749" w:rsidRPr="00A52CD9" w:rsidRDefault="00B22749" w:rsidP="00E80F5C">
            <w:pPr>
              <w:rPr>
                <w:sz w:val="18"/>
                <w:szCs w:val="18"/>
                <w:rPrChange w:id="1276" w:author="Vermette, Stephane" w:date="2022-01-19T05:44:00Z">
                  <w:rPr>
                    <w:sz w:val="18"/>
                    <w:szCs w:val="18"/>
                    <w:lang w:val="en-GB"/>
                  </w:rPr>
                </w:rPrChange>
              </w:rPr>
            </w:pPr>
            <w:r w:rsidRPr="00A52CD9">
              <w:rPr>
                <w:sz w:val="18"/>
                <w:szCs w:val="18"/>
                <w:rPrChange w:id="1277" w:author="Vermette, Stephane" w:date="2022-01-19T05:44:00Z">
                  <w:rPr>
                    <w:sz w:val="18"/>
                    <w:szCs w:val="18"/>
                    <w:lang w:val="en-GB"/>
                  </w:rPr>
                </w:rPrChange>
              </w:rPr>
              <w:t>UPtime Portal</w:t>
            </w:r>
          </w:p>
        </w:tc>
      </w:tr>
      <w:tr w:rsidR="00B22749" w:rsidRPr="00A52CD9" w14:paraId="70E52F73" w14:textId="77777777" w:rsidTr="00E80F5C">
        <w:trPr>
          <w:trHeight w:val="276"/>
        </w:trPr>
        <w:tc>
          <w:tcPr>
            <w:tcW w:w="0" w:type="auto"/>
            <w:vMerge/>
            <w:tcBorders>
              <w:left w:val="single" w:sz="8" w:space="0" w:color="FFFFFF"/>
              <w:right w:val="single" w:sz="8" w:space="0" w:color="FFFFFF"/>
            </w:tcBorders>
            <w:vAlign w:val="center"/>
            <w:hideMark/>
          </w:tcPr>
          <w:p w14:paraId="3D8916A6" w14:textId="77777777" w:rsidR="00B22749" w:rsidRPr="00A52CD9" w:rsidRDefault="00B22749" w:rsidP="00E80F5C">
            <w:pPr>
              <w:rPr>
                <w:sz w:val="18"/>
                <w:szCs w:val="18"/>
                <w:rPrChange w:id="127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F36B24C" w14:textId="77777777" w:rsidR="00B22749" w:rsidRPr="00A52CD9" w:rsidRDefault="00B22749" w:rsidP="00E80F5C">
            <w:pPr>
              <w:rPr>
                <w:sz w:val="18"/>
                <w:szCs w:val="18"/>
                <w:rPrChange w:id="1279" w:author="Vermette, Stephane" w:date="2022-01-19T05:44:00Z">
                  <w:rPr>
                    <w:sz w:val="18"/>
                    <w:szCs w:val="18"/>
                    <w:lang w:val="en-GB"/>
                  </w:rPr>
                </w:rPrChange>
              </w:rPr>
            </w:pPr>
            <w:r w:rsidRPr="00A52CD9">
              <w:rPr>
                <w:sz w:val="18"/>
                <w:szCs w:val="18"/>
                <w:rPrChange w:id="1280" w:author="Vermette, Stephane" w:date="2022-01-19T05:44:00Z">
                  <w:rPr>
                    <w:sz w:val="18"/>
                    <w:szCs w:val="18"/>
                    <w:lang w:val="en-GB"/>
                  </w:rPr>
                </w:rPrChange>
              </w:rPr>
              <w:t>Notifications</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0062FF34" w14:textId="77777777" w:rsidR="00B22749" w:rsidRPr="00A52CD9" w:rsidRDefault="00B22749" w:rsidP="00E80F5C">
            <w:pPr>
              <w:rPr>
                <w:sz w:val="18"/>
                <w:szCs w:val="18"/>
                <w:rPrChange w:id="1281" w:author="Vermette, Stephane" w:date="2022-01-19T05:44:00Z">
                  <w:rPr>
                    <w:sz w:val="18"/>
                    <w:szCs w:val="18"/>
                    <w:lang w:val="en-GB"/>
                  </w:rPr>
                </w:rPrChange>
              </w:rPr>
            </w:pPr>
            <w:r w:rsidRPr="00A52CD9">
              <w:rPr>
                <w:sz w:val="18"/>
                <w:szCs w:val="18"/>
                <w:rPrChange w:id="1282" w:author="Vermette, Stephane" w:date="2022-01-19T05:44:00Z">
                  <w:rPr>
                    <w:sz w:val="18"/>
                    <w:szCs w:val="18"/>
                    <w:lang w:val="en-GB"/>
                  </w:rPr>
                </w:rPrChange>
              </w:rPr>
              <w:t>UPtime Portal, Email, SMS</w:t>
            </w:r>
          </w:p>
        </w:tc>
      </w:tr>
      <w:tr w:rsidR="00B22749" w:rsidRPr="00A52CD9" w14:paraId="397EF2D2" w14:textId="77777777" w:rsidTr="00E80F5C">
        <w:trPr>
          <w:trHeight w:val="276"/>
        </w:trPr>
        <w:tc>
          <w:tcPr>
            <w:tcW w:w="0" w:type="auto"/>
            <w:vMerge/>
            <w:tcBorders>
              <w:left w:val="single" w:sz="8" w:space="0" w:color="FFFFFF"/>
              <w:right w:val="single" w:sz="8" w:space="0" w:color="FFFFFF"/>
            </w:tcBorders>
            <w:vAlign w:val="center"/>
            <w:hideMark/>
          </w:tcPr>
          <w:p w14:paraId="235A4C83" w14:textId="77777777" w:rsidR="00B22749" w:rsidRPr="00A52CD9" w:rsidRDefault="00B22749" w:rsidP="00E80F5C">
            <w:pPr>
              <w:rPr>
                <w:sz w:val="18"/>
                <w:szCs w:val="18"/>
                <w:rPrChange w:id="128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A35F782" w14:textId="77777777" w:rsidR="00B22749" w:rsidRPr="00A52CD9" w:rsidRDefault="00B22749" w:rsidP="00E80F5C">
            <w:pPr>
              <w:rPr>
                <w:sz w:val="18"/>
                <w:szCs w:val="18"/>
                <w:rPrChange w:id="1284" w:author="Vermette, Stephane" w:date="2022-01-19T05:44:00Z">
                  <w:rPr>
                    <w:sz w:val="18"/>
                    <w:szCs w:val="18"/>
                    <w:lang w:val="en-GB"/>
                  </w:rPr>
                </w:rPrChange>
              </w:rPr>
            </w:pPr>
            <w:r w:rsidRPr="00A52CD9">
              <w:rPr>
                <w:sz w:val="18"/>
                <w:szCs w:val="18"/>
                <w:rPrChange w:id="1285" w:author="Vermette, Stephane" w:date="2022-01-19T05:44:00Z">
                  <w:rPr>
                    <w:sz w:val="18"/>
                    <w:szCs w:val="18"/>
                    <w:lang w:val="en-GB"/>
                  </w:rPr>
                </w:rPrChange>
              </w:rPr>
              <w:t>Portal Global Search (ITSM)</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63651FB9" w14:textId="77777777" w:rsidR="00B22749" w:rsidRPr="00A52CD9" w:rsidRDefault="00B22749" w:rsidP="00E80F5C">
            <w:pPr>
              <w:rPr>
                <w:sz w:val="18"/>
                <w:szCs w:val="18"/>
                <w:rPrChange w:id="1286" w:author="Vermette, Stephane" w:date="2022-01-19T05:44:00Z">
                  <w:rPr>
                    <w:sz w:val="18"/>
                    <w:szCs w:val="18"/>
                    <w:lang w:val="en-GB"/>
                  </w:rPr>
                </w:rPrChange>
              </w:rPr>
            </w:pPr>
            <w:r w:rsidRPr="00A52CD9">
              <w:rPr>
                <w:sz w:val="18"/>
                <w:szCs w:val="18"/>
                <w:rPrChange w:id="1287" w:author="Vermette, Stephane" w:date="2022-01-19T05:44:00Z">
                  <w:rPr>
                    <w:sz w:val="18"/>
                    <w:szCs w:val="18"/>
                    <w:lang w:val="en-GB"/>
                  </w:rPr>
                </w:rPrChange>
              </w:rPr>
              <w:t>UPtime Portal</w:t>
            </w:r>
          </w:p>
        </w:tc>
      </w:tr>
      <w:tr w:rsidR="00B22749" w:rsidRPr="00A52CD9" w14:paraId="71C2F030" w14:textId="77777777" w:rsidTr="00E80F5C">
        <w:trPr>
          <w:trHeight w:val="276"/>
        </w:trPr>
        <w:tc>
          <w:tcPr>
            <w:tcW w:w="0" w:type="auto"/>
            <w:vMerge/>
            <w:tcBorders>
              <w:left w:val="single" w:sz="8" w:space="0" w:color="FFFFFF"/>
              <w:right w:val="single" w:sz="8" w:space="0" w:color="FFFFFF"/>
            </w:tcBorders>
            <w:vAlign w:val="center"/>
            <w:hideMark/>
          </w:tcPr>
          <w:p w14:paraId="56362A5E" w14:textId="77777777" w:rsidR="00B22749" w:rsidRPr="00A52CD9" w:rsidRDefault="00B22749" w:rsidP="00E80F5C">
            <w:pPr>
              <w:rPr>
                <w:sz w:val="18"/>
                <w:szCs w:val="18"/>
                <w:rPrChange w:id="128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7044E4F" w14:textId="77777777" w:rsidR="00B22749" w:rsidRPr="00A52CD9" w:rsidRDefault="00B22749" w:rsidP="00E80F5C">
            <w:pPr>
              <w:rPr>
                <w:sz w:val="18"/>
                <w:szCs w:val="18"/>
                <w:rPrChange w:id="1289" w:author="Vermette, Stephane" w:date="2022-01-19T05:44:00Z">
                  <w:rPr>
                    <w:sz w:val="18"/>
                    <w:szCs w:val="18"/>
                    <w:lang w:val="en-GB"/>
                  </w:rPr>
                </w:rPrChange>
              </w:rPr>
            </w:pPr>
            <w:r w:rsidRPr="00A52CD9">
              <w:rPr>
                <w:sz w:val="18"/>
                <w:szCs w:val="18"/>
                <w:rPrChange w:id="1290" w:author="Vermette, Stephane" w:date="2022-01-19T05:44:00Z">
                  <w:rPr>
                    <w:sz w:val="18"/>
                    <w:szCs w:val="18"/>
                    <w:lang w:val="en-GB"/>
                  </w:rPr>
                </w:rPrChange>
              </w:rPr>
              <w:t>Catalogue</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B3D17B2" w14:textId="77777777" w:rsidR="00B22749" w:rsidRPr="00A52CD9" w:rsidRDefault="00B22749" w:rsidP="00E80F5C">
            <w:pPr>
              <w:rPr>
                <w:sz w:val="18"/>
                <w:szCs w:val="18"/>
                <w:rPrChange w:id="1291" w:author="Vermette, Stephane" w:date="2022-01-19T05:44:00Z">
                  <w:rPr>
                    <w:sz w:val="18"/>
                    <w:szCs w:val="18"/>
                    <w:lang w:val="en-GB"/>
                  </w:rPr>
                </w:rPrChange>
              </w:rPr>
            </w:pPr>
            <w:r w:rsidRPr="00A52CD9">
              <w:rPr>
                <w:sz w:val="18"/>
                <w:szCs w:val="18"/>
                <w:rPrChange w:id="1292" w:author="Vermette, Stephane" w:date="2022-01-19T05:44:00Z">
                  <w:rPr>
                    <w:sz w:val="18"/>
                    <w:szCs w:val="18"/>
                    <w:lang w:val="en-GB"/>
                  </w:rPr>
                </w:rPrChange>
              </w:rPr>
              <w:t>UPtime Portal pages for Services, Devices, Accessories, Software</w:t>
            </w:r>
          </w:p>
        </w:tc>
      </w:tr>
      <w:tr w:rsidR="00B22749" w:rsidRPr="00A52CD9" w14:paraId="7680EE6E" w14:textId="77777777" w:rsidTr="00E80F5C">
        <w:trPr>
          <w:trHeight w:val="276"/>
        </w:trPr>
        <w:tc>
          <w:tcPr>
            <w:tcW w:w="0" w:type="auto"/>
            <w:vMerge/>
            <w:tcBorders>
              <w:left w:val="single" w:sz="8" w:space="0" w:color="FFFFFF"/>
              <w:right w:val="single" w:sz="8" w:space="0" w:color="FFFFFF"/>
            </w:tcBorders>
            <w:vAlign w:val="center"/>
            <w:hideMark/>
          </w:tcPr>
          <w:p w14:paraId="5E854A43" w14:textId="77777777" w:rsidR="00B22749" w:rsidRPr="00A52CD9" w:rsidRDefault="00B22749" w:rsidP="00E80F5C">
            <w:pPr>
              <w:rPr>
                <w:sz w:val="18"/>
                <w:szCs w:val="18"/>
                <w:rPrChange w:id="129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3A7ECAAD" w14:textId="77777777" w:rsidR="00B22749" w:rsidRPr="00A52CD9" w:rsidRDefault="00B22749" w:rsidP="00E80F5C">
            <w:pPr>
              <w:rPr>
                <w:sz w:val="18"/>
                <w:szCs w:val="18"/>
                <w:rPrChange w:id="1294" w:author="Vermette, Stephane" w:date="2022-01-19T05:44:00Z">
                  <w:rPr>
                    <w:sz w:val="18"/>
                    <w:szCs w:val="18"/>
                    <w:lang w:val="en-GB"/>
                  </w:rPr>
                </w:rPrChange>
              </w:rPr>
            </w:pPr>
            <w:r w:rsidRPr="00A52CD9">
              <w:rPr>
                <w:sz w:val="18"/>
                <w:szCs w:val="18"/>
                <w:rPrChange w:id="1295" w:author="Vermette, Stephane" w:date="2022-01-19T05:44:00Z">
                  <w:rPr>
                    <w:sz w:val="18"/>
                    <w:szCs w:val="18"/>
                    <w:lang w:val="en-GB"/>
                  </w:rPr>
                </w:rPrChange>
              </w:rPr>
              <w:t>User Survey and Sentiment</w:t>
            </w:r>
          </w:p>
        </w:tc>
        <w:tc>
          <w:tcPr>
            <w:tcW w:w="5020" w:type="dxa"/>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D321CA0" w14:textId="77777777" w:rsidR="00B22749" w:rsidRPr="00A52CD9" w:rsidRDefault="00B22749" w:rsidP="00E80F5C">
            <w:pPr>
              <w:rPr>
                <w:sz w:val="18"/>
                <w:szCs w:val="18"/>
                <w:rPrChange w:id="1296" w:author="Vermette, Stephane" w:date="2022-01-19T05:44:00Z">
                  <w:rPr>
                    <w:sz w:val="18"/>
                    <w:szCs w:val="18"/>
                    <w:lang w:val="en-GB"/>
                  </w:rPr>
                </w:rPrChange>
              </w:rPr>
            </w:pPr>
            <w:r w:rsidRPr="00A52CD9">
              <w:rPr>
                <w:sz w:val="18"/>
                <w:szCs w:val="18"/>
                <w:rPrChange w:id="1297" w:author="Vermette, Stephane" w:date="2022-01-19T05:44:00Z">
                  <w:rPr>
                    <w:sz w:val="18"/>
                    <w:szCs w:val="18"/>
                    <w:lang w:val="en-GB"/>
                  </w:rPr>
                </w:rPrChange>
              </w:rPr>
              <w:t>Qualtrics</w:t>
            </w:r>
          </w:p>
        </w:tc>
      </w:tr>
      <w:tr w:rsidR="00B22749" w:rsidRPr="00A52CD9" w14:paraId="59FCCC01" w14:textId="77777777" w:rsidTr="00E80F5C">
        <w:trPr>
          <w:trHeight w:val="276"/>
        </w:trPr>
        <w:tc>
          <w:tcPr>
            <w:tcW w:w="0" w:type="auto"/>
            <w:vMerge/>
            <w:tcBorders>
              <w:left w:val="single" w:sz="8" w:space="0" w:color="FFFFFF"/>
              <w:right w:val="single" w:sz="8" w:space="0" w:color="FFFFFF"/>
            </w:tcBorders>
            <w:vAlign w:val="center"/>
            <w:hideMark/>
          </w:tcPr>
          <w:p w14:paraId="4B47D6AA" w14:textId="77777777" w:rsidR="00B22749" w:rsidRPr="00A52CD9" w:rsidRDefault="00B22749" w:rsidP="00E80F5C">
            <w:pPr>
              <w:rPr>
                <w:sz w:val="18"/>
                <w:szCs w:val="18"/>
                <w:rPrChange w:id="129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1E031665" w14:textId="77777777" w:rsidR="00B22749" w:rsidRPr="00A52CD9" w:rsidRDefault="00B22749" w:rsidP="00E80F5C">
            <w:pPr>
              <w:rPr>
                <w:sz w:val="18"/>
                <w:szCs w:val="18"/>
                <w:rPrChange w:id="1299" w:author="Vermette, Stephane" w:date="2022-01-19T05:44:00Z">
                  <w:rPr>
                    <w:sz w:val="18"/>
                    <w:szCs w:val="18"/>
                    <w:lang w:val="en-GB"/>
                  </w:rPr>
                </w:rPrChange>
              </w:rPr>
            </w:pPr>
            <w:r w:rsidRPr="00A52CD9">
              <w:rPr>
                <w:sz w:val="18"/>
                <w:szCs w:val="18"/>
                <w:rPrChange w:id="1300" w:author="Vermette, Stephane" w:date="2022-01-19T05:44:00Z">
                  <w:rPr>
                    <w:sz w:val="18"/>
                    <w:szCs w:val="18"/>
                    <w:lang w:val="en-GB"/>
                  </w:rPr>
                </w:rPrChange>
              </w:rPr>
              <w:t xml:space="preserve">Analytics </w:t>
            </w:r>
            <w:proofErr w:type="spellStart"/>
            <w:r w:rsidRPr="00A52CD9">
              <w:rPr>
                <w:sz w:val="18"/>
                <w:szCs w:val="18"/>
                <w:rPrChange w:id="1301" w:author="Vermette, Stephane" w:date="2022-01-19T05:44:00Z">
                  <w:rPr>
                    <w:sz w:val="18"/>
                    <w:szCs w:val="18"/>
                    <w:lang w:val="en-GB"/>
                  </w:rPr>
                </w:rPrChange>
              </w:rPr>
              <w:t>Visualisations</w:t>
            </w:r>
            <w:proofErr w:type="spellEnd"/>
            <w:r w:rsidRPr="00A52CD9">
              <w:rPr>
                <w:sz w:val="18"/>
                <w:szCs w:val="18"/>
                <w:rPrChange w:id="1302" w:author="Vermette, Stephane" w:date="2022-01-19T05:44:00Z">
                  <w:rPr>
                    <w:sz w:val="18"/>
                    <w:szCs w:val="18"/>
                    <w:lang w:val="en-GB"/>
                  </w:rPr>
                </w:rPrChange>
              </w:rPr>
              <w:t xml:space="preserve"> &amp; XLA</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77EE3F9" w14:textId="77777777" w:rsidR="00B22749" w:rsidRPr="00A52CD9" w:rsidRDefault="00B22749" w:rsidP="00E80F5C">
            <w:pPr>
              <w:rPr>
                <w:sz w:val="18"/>
                <w:szCs w:val="18"/>
                <w:rPrChange w:id="1303" w:author="Vermette, Stephane" w:date="2022-01-19T05:44:00Z">
                  <w:rPr>
                    <w:sz w:val="18"/>
                    <w:szCs w:val="18"/>
                    <w:lang w:val="en-GB"/>
                  </w:rPr>
                </w:rPrChange>
              </w:rPr>
            </w:pPr>
            <w:r w:rsidRPr="00A52CD9">
              <w:rPr>
                <w:sz w:val="18"/>
                <w:szCs w:val="18"/>
                <w:rPrChange w:id="1304" w:author="Vermette, Stephane" w:date="2022-01-19T05:44:00Z">
                  <w:rPr>
                    <w:sz w:val="18"/>
                    <w:szCs w:val="18"/>
                    <w:lang w:val="en-GB"/>
                  </w:rPr>
                </w:rPrChange>
              </w:rPr>
              <w:t>Power BI</w:t>
            </w:r>
          </w:p>
        </w:tc>
      </w:tr>
      <w:tr w:rsidR="00B22749" w:rsidRPr="00A52CD9" w14:paraId="71656A46" w14:textId="77777777" w:rsidTr="00E80F5C">
        <w:trPr>
          <w:trHeight w:val="276"/>
        </w:trPr>
        <w:tc>
          <w:tcPr>
            <w:tcW w:w="0" w:type="auto"/>
            <w:vMerge/>
            <w:tcBorders>
              <w:left w:val="single" w:sz="8" w:space="0" w:color="FFFFFF"/>
              <w:bottom w:val="single" w:sz="8" w:space="0" w:color="FFFFFF"/>
              <w:right w:val="single" w:sz="8" w:space="0" w:color="FFFFFF"/>
            </w:tcBorders>
            <w:vAlign w:val="center"/>
          </w:tcPr>
          <w:p w14:paraId="522B28A4" w14:textId="77777777" w:rsidR="00B22749" w:rsidRPr="00A52CD9" w:rsidRDefault="00B22749" w:rsidP="00E80F5C">
            <w:pPr>
              <w:rPr>
                <w:sz w:val="18"/>
                <w:szCs w:val="18"/>
                <w:rPrChange w:id="130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tcPr>
          <w:p w14:paraId="5CC2F318" w14:textId="77777777" w:rsidR="00B22749" w:rsidRPr="00A52CD9" w:rsidRDefault="00B22749" w:rsidP="00E80F5C">
            <w:pPr>
              <w:rPr>
                <w:sz w:val="18"/>
                <w:szCs w:val="18"/>
                <w:rPrChange w:id="1306" w:author="Vermette, Stephane" w:date="2022-01-19T05:44:00Z">
                  <w:rPr>
                    <w:sz w:val="18"/>
                    <w:szCs w:val="18"/>
                    <w:lang w:val="en-GB"/>
                  </w:rPr>
                </w:rPrChange>
              </w:rPr>
            </w:pPr>
            <w:r w:rsidRPr="00A52CD9">
              <w:rPr>
                <w:sz w:val="18"/>
                <w:szCs w:val="18"/>
                <w:rPrChange w:id="1307" w:author="Vermette, Stephane" w:date="2022-01-19T05:44:00Z">
                  <w:rPr>
                    <w:sz w:val="18"/>
                    <w:szCs w:val="18"/>
                    <w:lang w:val="en-GB"/>
                  </w:rPr>
                </w:rPrChange>
              </w:rPr>
              <w:t>Multi Language Support</w:t>
            </w:r>
          </w:p>
        </w:tc>
        <w:tc>
          <w:tcPr>
            <w:tcW w:w="5020" w:type="dxa"/>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tcPr>
          <w:p w14:paraId="3DF4BF8D" w14:textId="77777777" w:rsidR="00B22749" w:rsidRPr="00A52CD9" w:rsidRDefault="00B22749" w:rsidP="00E80F5C">
            <w:pPr>
              <w:rPr>
                <w:sz w:val="18"/>
                <w:szCs w:val="18"/>
                <w:rPrChange w:id="1308" w:author="Vermette, Stephane" w:date="2022-01-19T05:44:00Z">
                  <w:rPr>
                    <w:sz w:val="18"/>
                    <w:szCs w:val="18"/>
                    <w:lang w:val="en-GB"/>
                  </w:rPr>
                </w:rPrChange>
              </w:rPr>
            </w:pPr>
            <w:r w:rsidRPr="00A52CD9">
              <w:rPr>
                <w:sz w:val="18"/>
                <w:szCs w:val="18"/>
                <w:rPrChange w:id="1309" w:author="Vermette, Stephane" w:date="2022-01-19T05:44:00Z">
                  <w:rPr>
                    <w:sz w:val="18"/>
                    <w:szCs w:val="18"/>
                    <w:lang w:val="en-GB"/>
                  </w:rPr>
                </w:rPrChange>
              </w:rPr>
              <w:t>UPtime Portal</w:t>
            </w:r>
          </w:p>
        </w:tc>
      </w:tr>
    </w:tbl>
    <w:p w14:paraId="5AAAE867" w14:textId="77777777" w:rsidR="00B22749" w:rsidRPr="00A52CD9" w:rsidRDefault="00B22749" w:rsidP="00B22749">
      <w:pPr>
        <w:rPr>
          <w:rFonts w:cs="Arial"/>
          <w:b/>
          <w:bCs/>
          <w:color w:val="auto"/>
          <w:sz w:val="32"/>
          <w:szCs w:val="26"/>
        </w:rPr>
      </w:pPr>
    </w:p>
    <w:p w14:paraId="69A2A3B0" w14:textId="77777777" w:rsidR="00B22749" w:rsidRPr="00A52CD9" w:rsidRDefault="00B22749" w:rsidP="00A52CD9">
      <w:pPr>
        <w:pStyle w:val="BodyText"/>
      </w:pPr>
      <w:bookmarkStart w:id="1310" w:name="_Toc88474815"/>
      <w:r w:rsidRPr="00A52CD9">
        <w:t>Device Management</w:t>
      </w:r>
      <w:bookmarkEnd w:id="1310"/>
    </w:p>
    <w:tbl>
      <w:tblPr>
        <w:tblW w:w="0" w:type="auto"/>
        <w:tblCellMar>
          <w:left w:w="0" w:type="dxa"/>
          <w:right w:w="0" w:type="dxa"/>
        </w:tblCellMar>
        <w:tblLook w:val="0420" w:firstRow="1" w:lastRow="0" w:firstColumn="0" w:lastColumn="0" w:noHBand="0" w:noVBand="1"/>
      </w:tblPr>
      <w:tblGrid>
        <w:gridCol w:w="1329"/>
        <w:gridCol w:w="3340"/>
        <w:gridCol w:w="4160"/>
      </w:tblGrid>
      <w:tr w:rsidR="00B22749" w:rsidRPr="00A52CD9" w14:paraId="1E4D6881" w14:textId="77777777" w:rsidTr="00E80F5C">
        <w:trPr>
          <w:trHeight w:val="283"/>
        </w:trPr>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1F6E82D6" w14:textId="77777777" w:rsidR="00B22749" w:rsidRPr="00A52CD9" w:rsidRDefault="00B22749" w:rsidP="00E80F5C">
            <w:pPr>
              <w:rPr>
                <w:color w:val="FFFFFF" w:themeColor="background1"/>
                <w:sz w:val="18"/>
                <w:szCs w:val="18"/>
                <w:rPrChange w:id="1311" w:author="Vermette, Stephane" w:date="2022-01-19T05:44:00Z">
                  <w:rPr>
                    <w:color w:val="FFFFFF" w:themeColor="background1"/>
                    <w:sz w:val="18"/>
                    <w:szCs w:val="18"/>
                    <w:lang w:val="en-GB"/>
                  </w:rPr>
                </w:rPrChange>
              </w:rPr>
            </w:pPr>
            <w:r w:rsidRPr="00A52CD9">
              <w:rPr>
                <w:b/>
                <w:bCs/>
                <w:color w:val="FFFFFF" w:themeColor="background1"/>
                <w:sz w:val="18"/>
                <w:szCs w:val="18"/>
                <w:rPrChange w:id="1312" w:author="Vermette, Stephane" w:date="2022-01-19T05:44:00Z">
                  <w:rPr>
                    <w:b/>
                    <w:bCs/>
                    <w:color w:val="FFFFFF" w:themeColor="background1"/>
                    <w:sz w:val="18"/>
                    <w:szCs w:val="18"/>
                    <w:lang w:val="en-GB"/>
                  </w:rPr>
                </w:rPrChange>
              </w:rPr>
              <w:t>Back / Front</w:t>
            </w:r>
          </w:p>
        </w:tc>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6D9E14CB" w14:textId="77777777" w:rsidR="00B22749" w:rsidRPr="00A52CD9" w:rsidRDefault="00B22749" w:rsidP="00E80F5C">
            <w:pPr>
              <w:rPr>
                <w:color w:val="FFFFFF" w:themeColor="background1"/>
                <w:sz w:val="18"/>
                <w:szCs w:val="18"/>
                <w:rPrChange w:id="1313" w:author="Vermette, Stephane" w:date="2022-01-19T05:44:00Z">
                  <w:rPr>
                    <w:color w:val="FFFFFF" w:themeColor="background1"/>
                    <w:sz w:val="18"/>
                    <w:szCs w:val="18"/>
                    <w:lang w:val="en-GB"/>
                  </w:rPr>
                </w:rPrChange>
              </w:rPr>
            </w:pPr>
            <w:r w:rsidRPr="00A52CD9">
              <w:rPr>
                <w:b/>
                <w:bCs/>
                <w:color w:val="FFFFFF" w:themeColor="background1"/>
                <w:sz w:val="18"/>
                <w:szCs w:val="18"/>
                <w:rPrChange w:id="1314" w:author="Vermette, Stephane" w:date="2022-01-19T05:44:00Z">
                  <w:rPr>
                    <w:b/>
                    <w:bCs/>
                    <w:color w:val="FFFFFF" w:themeColor="background1"/>
                    <w:sz w:val="18"/>
                    <w:szCs w:val="18"/>
                    <w:lang w:val="en-GB"/>
                  </w:rPr>
                </w:rPrChange>
              </w:rPr>
              <w:t>Capability</w:t>
            </w:r>
          </w:p>
        </w:tc>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6490B3C5" w14:textId="77777777" w:rsidR="00B22749" w:rsidRPr="00A52CD9" w:rsidRDefault="00B22749" w:rsidP="00E80F5C">
            <w:pPr>
              <w:rPr>
                <w:color w:val="FFFFFF" w:themeColor="background1"/>
                <w:sz w:val="18"/>
                <w:szCs w:val="18"/>
                <w:rPrChange w:id="1315" w:author="Vermette, Stephane" w:date="2022-01-19T05:44:00Z">
                  <w:rPr>
                    <w:color w:val="FFFFFF" w:themeColor="background1"/>
                    <w:sz w:val="18"/>
                    <w:szCs w:val="18"/>
                    <w:lang w:val="en-GB"/>
                  </w:rPr>
                </w:rPrChange>
              </w:rPr>
            </w:pPr>
            <w:r w:rsidRPr="00A52CD9">
              <w:rPr>
                <w:b/>
                <w:bCs/>
                <w:color w:val="FFFFFF" w:themeColor="background1"/>
                <w:sz w:val="18"/>
                <w:szCs w:val="18"/>
                <w:rPrChange w:id="1316" w:author="Vermette, Stephane" w:date="2022-01-19T05:44:00Z">
                  <w:rPr>
                    <w:b/>
                    <w:bCs/>
                    <w:color w:val="FFFFFF" w:themeColor="background1"/>
                    <w:sz w:val="18"/>
                    <w:szCs w:val="18"/>
                    <w:lang w:val="en-GB"/>
                  </w:rPr>
                </w:rPrChange>
              </w:rPr>
              <w:t>UPtime Solution</w:t>
            </w:r>
          </w:p>
        </w:tc>
      </w:tr>
      <w:tr w:rsidR="00B22749" w:rsidRPr="00A52CD9" w14:paraId="7C504FEF" w14:textId="77777777" w:rsidTr="00E80F5C">
        <w:trPr>
          <w:trHeight w:val="283"/>
        </w:trPr>
        <w:tc>
          <w:tcPr>
            <w:tcW w:w="0" w:type="auto"/>
            <w:vMerge w:val="restart"/>
            <w:tcBorders>
              <w:top w:val="single" w:sz="24" w:space="0" w:color="FFFFFF"/>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1AAEF1D6" w14:textId="77777777" w:rsidR="00B22749" w:rsidRPr="00A52CD9" w:rsidRDefault="00B22749" w:rsidP="00E80F5C">
            <w:pPr>
              <w:jc w:val="center"/>
              <w:rPr>
                <w:sz w:val="18"/>
                <w:szCs w:val="18"/>
                <w:rPrChange w:id="1317" w:author="Vermette, Stephane" w:date="2022-01-19T05:44:00Z">
                  <w:rPr>
                    <w:sz w:val="18"/>
                    <w:szCs w:val="18"/>
                    <w:lang w:val="en-GB"/>
                  </w:rPr>
                </w:rPrChange>
              </w:rPr>
            </w:pPr>
            <w:r w:rsidRPr="00A52CD9">
              <w:rPr>
                <w:sz w:val="18"/>
                <w:szCs w:val="18"/>
                <w:rPrChange w:id="1318" w:author="Vermette, Stephane" w:date="2022-01-19T05:44:00Z">
                  <w:rPr>
                    <w:sz w:val="18"/>
                    <w:szCs w:val="18"/>
                    <w:lang w:val="en-GB"/>
                  </w:rPr>
                </w:rPrChange>
              </w:rPr>
              <w:t>Back End</w:t>
            </w:r>
          </w:p>
        </w:tc>
        <w:tc>
          <w:tcPr>
            <w:tcW w:w="0" w:type="auto"/>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44805178" w14:textId="77777777" w:rsidR="00B22749" w:rsidRPr="00A52CD9" w:rsidRDefault="00B22749" w:rsidP="00E80F5C">
            <w:pPr>
              <w:rPr>
                <w:sz w:val="18"/>
                <w:szCs w:val="18"/>
                <w:rPrChange w:id="1319" w:author="Vermette, Stephane" w:date="2022-01-19T05:44:00Z">
                  <w:rPr>
                    <w:sz w:val="18"/>
                    <w:szCs w:val="18"/>
                    <w:lang w:val="en-GB"/>
                  </w:rPr>
                </w:rPrChange>
              </w:rPr>
            </w:pPr>
            <w:r w:rsidRPr="00A52CD9">
              <w:rPr>
                <w:sz w:val="18"/>
                <w:szCs w:val="18"/>
                <w:rPrChange w:id="1320" w:author="Vermette, Stephane" w:date="2022-01-19T05:44:00Z">
                  <w:rPr>
                    <w:sz w:val="18"/>
                    <w:szCs w:val="18"/>
                    <w:lang w:val="en-GB"/>
                  </w:rPr>
                </w:rPrChange>
              </w:rPr>
              <w:t>PC Device Workflows</w:t>
            </w:r>
          </w:p>
        </w:tc>
        <w:tc>
          <w:tcPr>
            <w:tcW w:w="0" w:type="auto"/>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9C24150" w14:textId="77777777" w:rsidR="00B22749" w:rsidRPr="00A52CD9" w:rsidRDefault="00B22749" w:rsidP="00E80F5C">
            <w:pPr>
              <w:rPr>
                <w:sz w:val="18"/>
                <w:szCs w:val="18"/>
                <w:rPrChange w:id="1321" w:author="Vermette, Stephane" w:date="2022-01-19T05:44:00Z">
                  <w:rPr>
                    <w:sz w:val="18"/>
                    <w:szCs w:val="18"/>
                    <w:lang w:val="en-GB"/>
                  </w:rPr>
                </w:rPrChange>
              </w:rPr>
            </w:pPr>
            <w:r w:rsidRPr="00A52CD9">
              <w:rPr>
                <w:sz w:val="18"/>
                <w:szCs w:val="18"/>
                <w:rPrChange w:id="1322" w:author="Vermette, Stephane" w:date="2022-01-19T05:44:00Z">
                  <w:rPr>
                    <w:sz w:val="18"/>
                    <w:szCs w:val="18"/>
                    <w:lang w:val="en-GB"/>
                  </w:rPr>
                </w:rPrChange>
              </w:rPr>
              <w:t xml:space="preserve">Boomi hosts templated &amp; configurable workflows </w:t>
            </w:r>
          </w:p>
        </w:tc>
      </w:tr>
      <w:tr w:rsidR="00B22749" w:rsidRPr="00A52CD9" w14:paraId="03FDE1F4" w14:textId="77777777" w:rsidTr="00E80F5C">
        <w:trPr>
          <w:trHeight w:val="283"/>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301774AB" w14:textId="77777777" w:rsidR="00B22749" w:rsidRPr="00A52CD9" w:rsidRDefault="00B22749" w:rsidP="00E80F5C">
            <w:pPr>
              <w:jc w:val="center"/>
              <w:rPr>
                <w:sz w:val="18"/>
                <w:szCs w:val="18"/>
                <w:rPrChange w:id="132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0EE38CE1" w14:textId="77777777" w:rsidR="00B22749" w:rsidRPr="00A52CD9" w:rsidRDefault="00B22749" w:rsidP="00E80F5C">
            <w:pPr>
              <w:rPr>
                <w:sz w:val="18"/>
                <w:szCs w:val="18"/>
                <w:rPrChange w:id="1324" w:author="Vermette, Stephane" w:date="2022-01-19T05:44:00Z">
                  <w:rPr>
                    <w:sz w:val="18"/>
                    <w:szCs w:val="18"/>
                    <w:lang w:val="en-GB"/>
                  </w:rPr>
                </w:rPrChange>
              </w:rPr>
            </w:pPr>
            <w:r w:rsidRPr="00A52CD9">
              <w:rPr>
                <w:sz w:val="18"/>
                <w:szCs w:val="18"/>
                <w:rPrChange w:id="1325" w:author="Vermette, Stephane" w:date="2022-01-19T05:44:00Z">
                  <w:rPr>
                    <w:sz w:val="18"/>
                    <w:szCs w:val="18"/>
                    <w:lang w:val="en-GB"/>
                  </w:rPr>
                </w:rPrChange>
              </w:rPr>
              <w:t>PC Device Catalogue</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AA05586" w14:textId="77777777" w:rsidR="00B22749" w:rsidRPr="00A52CD9" w:rsidRDefault="00B22749" w:rsidP="00E80F5C">
            <w:pPr>
              <w:rPr>
                <w:sz w:val="18"/>
                <w:szCs w:val="18"/>
                <w:rPrChange w:id="1326" w:author="Vermette, Stephane" w:date="2022-01-19T05:44:00Z">
                  <w:rPr>
                    <w:sz w:val="18"/>
                    <w:szCs w:val="18"/>
                    <w:lang w:val="en-GB"/>
                  </w:rPr>
                </w:rPrChange>
              </w:rPr>
            </w:pPr>
            <w:r w:rsidRPr="00A52CD9">
              <w:rPr>
                <w:sz w:val="18"/>
                <w:szCs w:val="18"/>
                <w:rPrChange w:id="1327" w:author="Vermette, Stephane" w:date="2022-01-19T05:44:00Z">
                  <w:rPr>
                    <w:sz w:val="18"/>
                    <w:szCs w:val="18"/>
                    <w:lang w:val="en-GB"/>
                  </w:rPr>
                </w:rPrChange>
              </w:rPr>
              <w:t xml:space="preserve">Customer ServiceNow or Platform X </w:t>
            </w:r>
          </w:p>
        </w:tc>
      </w:tr>
      <w:tr w:rsidR="00B22749" w:rsidRPr="00A52CD9" w14:paraId="0AB8320E" w14:textId="77777777" w:rsidTr="00E80F5C">
        <w:trPr>
          <w:trHeight w:val="283"/>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3DD2132D" w14:textId="77777777" w:rsidR="00B22749" w:rsidRPr="00A52CD9" w:rsidRDefault="00B22749" w:rsidP="00E80F5C">
            <w:pPr>
              <w:jc w:val="center"/>
              <w:rPr>
                <w:sz w:val="18"/>
                <w:szCs w:val="18"/>
                <w:rPrChange w:id="132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3F366E67" w14:textId="77777777" w:rsidR="00B22749" w:rsidRPr="00A52CD9" w:rsidRDefault="00B22749" w:rsidP="00E80F5C">
            <w:pPr>
              <w:rPr>
                <w:sz w:val="18"/>
                <w:szCs w:val="18"/>
                <w:rPrChange w:id="1329" w:author="Vermette, Stephane" w:date="2022-01-19T05:44:00Z">
                  <w:rPr>
                    <w:sz w:val="18"/>
                    <w:szCs w:val="18"/>
                    <w:lang w:val="en-GB"/>
                  </w:rPr>
                </w:rPrChange>
              </w:rPr>
            </w:pPr>
            <w:r w:rsidRPr="00A52CD9">
              <w:rPr>
                <w:sz w:val="18"/>
                <w:szCs w:val="18"/>
                <w:rPrChange w:id="1330" w:author="Vermette, Stephane" w:date="2022-01-19T05:44:00Z">
                  <w:rPr>
                    <w:sz w:val="18"/>
                    <w:szCs w:val="18"/>
                    <w:lang w:val="en-GB"/>
                  </w:rPr>
                </w:rPrChange>
              </w:rPr>
              <w:t>PC Device Request System of Record</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6364315" w14:textId="77777777" w:rsidR="00B22749" w:rsidRPr="00A52CD9" w:rsidRDefault="00B22749" w:rsidP="00E80F5C">
            <w:pPr>
              <w:rPr>
                <w:sz w:val="18"/>
                <w:szCs w:val="18"/>
                <w:rPrChange w:id="1331" w:author="Vermette, Stephane" w:date="2022-01-19T05:44:00Z">
                  <w:rPr>
                    <w:sz w:val="18"/>
                    <w:szCs w:val="18"/>
                    <w:lang w:val="en-GB"/>
                  </w:rPr>
                </w:rPrChange>
              </w:rPr>
            </w:pPr>
            <w:r w:rsidRPr="00A52CD9">
              <w:rPr>
                <w:sz w:val="18"/>
                <w:szCs w:val="18"/>
                <w:rPrChange w:id="1332" w:author="Vermette, Stephane" w:date="2022-01-19T05:44:00Z">
                  <w:rPr>
                    <w:sz w:val="18"/>
                    <w:szCs w:val="18"/>
                    <w:lang w:val="en-GB"/>
                  </w:rPr>
                </w:rPrChange>
              </w:rPr>
              <w:t xml:space="preserve">Customer ServiceNow or Platform X </w:t>
            </w:r>
          </w:p>
        </w:tc>
      </w:tr>
      <w:tr w:rsidR="00B22749" w:rsidRPr="00A52CD9" w14:paraId="41445156" w14:textId="77777777" w:rsidTr="00E80F5C">
        <w:trPr>
          <w:trHeight w:val="283"/>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57650A1E" w14:textId="77777777" w:rsidR="00B22749" w:rsidRPr="00A52CD9" w:rsidRDefault="00B22749" w:rsidP="00E80F5C">
            <w:pPr>
              <w:jc w:val="center"/>
              <w:rPr>
                <w:sz w:val="18"/>
                <w:szCs w:val="18"/>
                <w:rPrChange w:id="133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A42023B" w14:textId="77777777" w:rsidR="00B22749" w:rsidRPr="00A52CD9" w:rsidRDefault="00B22749" w:rsidP="00E80F5C">
            <w:pPr>
              <w:rPr>
                <w:sz w:val="18"/>
                <w:szCs w:val="18"/>
                <w:rPrChange w:id="1334" w:author="Vermette, Stephane" w:date="2022-01-19T05:44:00Z">
                  <w:rPr>
                    <w:sz w:val="18"/>
                    <w:szCs w:val="18"/>
                    <w:lang w:val="en-GB"/>
                  </w:rPr>
                </w:rPrChange>
              </w:rPr>
            </w:pPr>
            <w:r w:rsidRPr="00A52CD9">
              <w:rPr>
                <w:sz w:val="18"/>
                <w:szCs w:val="18"/>
                <w:rPrChange w:id="1335" w:author="Vermette, Stephane" w:date="2022-01-19T05:44:00Z">
                  <w:rPr>
                    <w:sz w:val="18"/>
                    <w:szCs w:val="18"/>
                    <w:lang w:val="en-GB"/>
                  </w:rPr>
                </w:rPrChange>
              </w:rPr>
              <w:t>PC Device Notification Source</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315C6967" w14:textId="77777777" w:rsidR="00B22749" w:rsidRPr="00A52CD9" w:rsidRDefault="00B22749" w:rsidP="00E80F5C">
            <w:pPr>
              <w:rPr>
                <w:sz w:val="18"/>
                <w:szCs w:val="18"/>
                <w:rPrChange w:id="1336" w:author="Vermette, Stephane" w:date="2022-01-19T05:44:00Z">
                  <w:rPr>
                    <w:sz w:val="18"/>
                    <w:szCs w:val="18"/>
                    <w:lang w:val="en-GB"/>
                  </w:rPr>
                </w:rPrChange>
              </w:rPr>
            </w:pPr>
            <w:r w:rsidRPr="00A52CD9">
              <w:rPr>
                <w:sz w:val="18"/>
                <w:szCs w:val="18"/>
                <w:rPrChange w:id="1337" w:author="Vermette, Stephane" w:date="2022-01-19T05:44:00Z">
                  <w:rPr>
                    <w:sz w:val="18"/>
                    <w:szCs w:val="18"/>
                    <w:lang w:val="en-GB"/>
                  </w:rPr>
                </w:rPrChange>
              </w:rPr>
              <w:t xml:space="preserve">Customer ServiceNow or Platform X </w:t>
            </w:r>
          </w:p>
        </w:tc>
      </w:tr>
      <w:tr w:rsidR="00B22749" w:rsidRPr="00A52CD9" w14:paraId="0C4D0406" w14:textId="77777777" w:rsidTr="00E80F5C">
        <w:trPr>
          <w:trHeight w:val="283"/>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74F11D91" w14:textId="77777777" w:rsidR="00B22749" w:rsidRPr="00A52CD9" w:rsidRDefault="00B22749" w:rsidP="00E80F5C">
            <w:pPr>
              <w:jc w:val="center"/>
              <w:rPr>
                <w:sz w:val="18"/>
                <w:szCs w:val="18"/>
                <w:rPrChange w:id="133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61082EE5" w14:textId="77777777" w:rsidR="00B22749" w:rsidRPr="00A52CD9" w:rsidRDefault="00B22749" w:rsidP="00E80F5C">
            <w:pPr>
              <w:rPr>
                <w:sz w:val="18"/>
                <w:szCs w:val="18"/>
                <w:rPrChange w:id="1339" w:author="Vermette, Stephane" w:date="2022-01-19T05:44:00Z">
                  <w:rPr>
                    <w:sz w:val="18"/>
                    <w:szCs w:val="18"/>
                    <w:lang w:val="en-GB"/>
                  </w:rPr>
                </w:rPrChange>
              </w:rPr>
            </w:pPr>
            <w:r w:rsidRPr="00A52CD9">
              <w:rPr>
                <w:sz w:val="18"/>
                <w:szCs w:val="18"/>
                <w:rPrChange w:id="1340" w:author="Vermette, Stephane" w:date="2022-01-19T05:44:00Z">
                  <w:rPr>
                    <w:sz w:val="18"/>
                    <w:szCs w:val="18"/>
                    <w:lang w:val="en-GB"/>
                  </w:rPr>
                </w:rPrChange>
              </w:rPr>
              <w:t>PC Device CMDB</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11FC04B3" w14:textId="77777777" w:rsidR="00B22749" w:rsidRPr="00A52CD9" w:rsidRDefault="00B22749" w:rsidP="00E80F5C">
            <w:pPr>
              <w:rPr>
                <w:sz w:val="18"/>
                <w:szCs w:val="18"/>
                <w:rPrChange w:id="1341" w:author="Vermette, Stephane" w:date="2022-01-19T05:44:00Z">
                  <w:rPr>
                    <w:sz w:val="18"/>
                    <w:szCs w:val="18"/>
                    <w:lang w:val="en-GB"/>
                  </w:rPr>
                </w:rPrChange>
              </w:rPr>
            </w:pPr>
            <w:r w:rsidRPr="00A52CD9">
              <w:rPr>
                <w:sz w:val="18"/>
                <w:szCs w:val="18"/>
                <w:rPrChange w:id="1342" w:author="Vermette, Stephane" w:date="2022-01-19T05:44:00Z">
                  <w:rPr>
                    <w:sz w:val="18"/>
                    <w:szCs w:val="18"/>
                    <w:lang w:val="en-GB"/>
                  </w:rPr>
                </w:rPrChange>
              </w:rPr>
              <w:t xml:space="preserve">Customer ServiceNow or Platform X </w:t>
            </w:r>
          </w:p>
        </w:tc>
      </w:tr>
      <w:tr w:rsidR="00B22749" w:rsidRPr="00A52CD9" w14:paraId="16619C7E" w14:textId="77777777" w:rsidTr="00E80F5C">
        <w:trPr>
          <w:trHeight w:val="283"/>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01A0081D" w14:textId="77777777" w:rsidR="00B22749" w:rsidRPr="00A52CD9" w:rsidRDefault="00B22749" w:rsidP="00E80F5C">
            <w:pPr>
              <w:jc w:val="center"/>
              <w:rPr>
                <w:sz w:val="18"/>
                <w:szCs w:val="18"/>
                <w:rPrChange w:id="134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3640145" w14:textId="77777777" w:rsidR="00B22749" w:rsidRPr="00A52CD9" w:rsidRDefault="00B22749" w:rsidP="00E80F5C">
            <w:pPr>
              <w:rPr>
                <w:sz w:val="18"/>
                <w:szCs w:val="18"/>
                <w:rPrChange w:id="1344" w:author="Vermette, Stephane" w:date="2022-01-19T05:44:00Z">
                  <w:rPr>
                    <w:sz w:val="18"/>
                    <w:szCs w:val="18"/>
                    <w:lang w:val="en-GB"/>
                  </w:rPr>
                </w:rPrChange>
              </w:rPr>
            </w:pPr>
            <w:r w:rsidRPr="00A52CD9">
              <w:rPr>
                <w:sz w:val="18"/>
                <w:szCs w:val="18"/>
                <w:rPrChange w:id="1345" w:author="Vermette, Stephane" w:date="2022-01-19T05:44:00Z">
                  <w:rPr>
                    <w:sz w:val="18"/>
                    <w:szCs w:val="18"/>
                    <w:lang w:val="en-GB"/>
                  </w:rPr>
                </w:rPrChange>
              </w:rPr>
              <w:t>PC Device Depot Services</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E91B1DF" w14:textId="77777777" w:rsidR="00B22749" w:rsidRPr="00A52CD9" w:rsidRDefault="00B22749" w:rsidP="00E80F5C">
            <w:pPr>
              <w:rPr>
                <w:sz w:val="18"/>
                <w:szCs w:val="18"/>
                <w:rPrChange w:id="1346" w:author="Vermette, Stephane" w:date="2022-01-19T05:44:00Z">
                  <w:rPr>
                    <w:sz w:val="18"/>
                    <w:szCs w:val="18"/>
                    <w:lang w:val="en-GB"/>
                  </w:rPr>
                </w:rPrChange>
              </w:rPr>
            </w:pPr>
            <w:r w:rsidRPr="00A52CD9">
              <w:rPr>
                <w:sz w:val="18"/>
                <w:szCs w:val="18"/>
                <w:rPrChange w:id="1347" w:author="Vermette, Stephane" w:date="2022-01-19T05:44:00Z">
                  <w:rPr>
                    <w:sz w:val="18"/>
                    <w:szCs w:val="18"/>
                    <w:lang w:val="en-GB"/>
                  </w:rPr>
                </w:rPrChange>
              </w:rPr>
              <w:t xml:space="preserve">Customer ServiceNow or Platform X </w:t>
            </w:r>
          </w:p>
        </w:tc>
      </w:tr>
      <w:tr w:rsidR="00B22749" w:rsidRPr="00A52CD9" w14:paraId="6D228E12" w14:textId="77777777" w:rsidTr="00E80F5C">
        <w:trPr>
          <w:trHeight w:val="283"/>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39BD5781" w14:textId="77777777" w:rsidR="00B22749" w:rsidRPr="00A52CD9" w:rsidRDefault="00B22749" w:rsidP="00E80F5C">
            <w:pPr>
              <w:jc w:val="center"/>
              <w:rPr>
                <w:sz w:val="18"/>
                <w:szCs w:val="18"/>
                <w:rPrChange w:id="134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FD2BF83" w14:textId="77777777" w:rsidR="00B22749" w:rsidRPr="00A52CD9" w:rsidRDefault="00B22749" w:rsidP="00E80F5C">
            <w:pPr>
              <w:rPr>
                <w:sz w:val="18"/>
                <w:szCs w:val="18"/>
                <w:rPrChange w:id="1349" w:author="Vermette, Stephane" w:date="2022-01-19T05:44:00Z">
                  <w:rPr>
                    <w:sz w:val="18"/>
                    <w:szCs w:val="18"/>
                    <w:lang w:val="en-GB"/>
                  </w:rPr>
                </w:rPrChange>
              </w:rPr>
            </w:pPr>
            <w:r w:rsidRPr="00A52CD9">
              <w:rPr>
                <w:sz w:val="18"/>
                <w:szCs w:val="18"/>
                <w:rPrChange w:id="1350" w:author="Vermette, Stephane" w:date="2022-01-19T05:44:00Z">
                  <w:rPr>
                    <w:sz w:val="18"/>
                    <w:szCs w:val="18"/>
                    <w:lang w:val="en-GB"/>
                  </w:rPr>
                </w:rPrChange>
              </w:rPr>
              <w:t xml:space="preserve">PC Device Asset Data Feed </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4309E1A7" w14:textId="77777777" w:rsidR="00B22749" w:rsidRPr="00A52CD9" w:rsidRDefault="00B22749" w:rsidP="00E80F5C">
            <w:pPr>
              <w:rPr>
                <w:sz w:val="18"/>
                <w:szCs w:val="18"/>
                <w:rPrChange w:id="1351" w:author="Vermette, Stephane" w:date="2022-01-19T05:44:00Z">
                  <w:rPr>
                    <w:sz w:val="18"/>
                    <w:szCs w:val="18"/>
                    <w:lang w:val="en-GB"/>
                  </w:rPr>
                </w:rPrChange>
              </w:rPr>
            </w:pPr>
            <w:r w:rsidRPr="00A52CD9">
              <w:rPr>
                <w:sz w:val="18"/>
                <w:szCs w:val="18"/>
                <w:rPrChange w:id="1352" w:author="Vermette, Stephane" w:date="2022-01-19T05:44:00Z">
                  <w:rPr>
                    <w:sz w:val="18"/>
                    <w:szCs w:val="18"/>
                    <w:lang w:val="en-GB"/>
                  </w:rPr>
                </w:rPrChange>
              </w:rPr>
              <w:t>Intune or SCCM feed into ServiceNow</w:t>
            </w:r>
          </w:p>
        </w:tc>
      </w:tr>
      <w:tr w:rsidR="00B22749" w:rsidRPr="00A52CD9" w14:paraId="72C8E5D1" w14:textId="77777777" w:rsidTr="00E80F5C">
        <w:trPr>
          <w:trHeight w:val="283"/>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61B1308A" w14:textId="77777777" w:rsidR="00B22749" w:rsidRPr="00A52CD9" w:rsidRDefault="00B22749" w:rsidP="00E80F5C">
            <w:pPr>
              <w:jc w:val="center"/>
              <w:rPr>
                <w:sz w:val="18"/>
                <w:szCs w:val="18"/>
                <w:rPrChange w:id="135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659FFC77" w14:textId="77777777" w:rsidR="00B22749" w:rsidRPr="00A52CD9" w:rsidRDefault="00B22749" w:rsidP="00E80F5C">
            <w:pPr>
              <w:rPr>
                <w:sz w:val="18"/>
                <w:szCs w:val="18"/>
                <w:rPrChange w:id="1354" w:author="Vermette, Stephane" w:date="2022-01-19T05:44:00Z">
                  <w:rPr>
                    <w:sz w:val="18"/>
                    <w:szCs w:val="18"/>
                    <w:lang w:val="en-GB"/>
                  </w:rPr>
                </w:rPrChange>
              </w:rPr>
            </w:pPr>
            <w:r w:rsidRPr="00A52CD9">
              <w:rPr>
                <w:sz w:val="18"/>
                <w:szCs w:val="18"/>
                <w:rPrChange w:id="1355" w:author="Vermette, Stephane" w:date="2022-01-19T05:44:00Z">
                  <w:rPr>
                    <w:sz w:val="18"/>
                    <w:szCs w:val="18"/>
                    <w:lang w:val="en-GB"/>
                  </w:rPr>
                </w:rPrChange>
              </w:rPr>
              <w:t>PC Device Stock Management </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5A5555F" w14:textId="77777777" w:rsidR="00B22749" w:rsidRPr="00A52CD9" w:rsidRDefault="00B22749" w:rsidP="00E80F5C">
            <w:pPr>
              <w:rPr>
                <w:sz w:val="18"/>
                <w:szCs w:val="18"/>
                <w:rPrChange w:id="1356" w:author="Vermette, Stephane" w:date="2022-01-19T05:44:00Z">
                  <w:rPr>
                    <w:sz w:val="18"/>
                    <w:szCs w:val="18"/>
                    <w:lang w:val="en-GB"/>
                  </w:rPr>
                </w:rPrChange>
              </w:rPr>
            </w:pPr>
            <w:r w:rsidRPr="00A52CD9">
              <w:rPr>
                <w:sz w:val="18"/>
                <w:szCs w:val="18"/>
                <w:rPrChange w:id="1357" w:author="Vermette, Stephane" w:date="2022-01-19T05:44:00Z">
                  <w:rPr>
                    <w:sz w:val="18"/>
                    <w:szCs w:val="18"/>
                    <w:lang w:val="en-GB"/>
                  </w:rPr>
                </w:rPrChange>
              </w:rPr>
              <w:t xml:space="preserve">Customer ServiceNow or Platform X </w:t>
            </w:r>
          </w:p>
        </w:tc>
      </w:tr>
      <w:tr w:rsidR="00B22749" w:rsidRPr="00A52CD9" w14:paraId="2B2698D5" w14:textId="77777777" w:rsidTr="00E80F5C">
        <w:trPr>
          <w:trHeight w:val="283"/>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202567A2" w14:textId="77777777" w:rsidR="00B22749" w:rsidRPr="00A52CD9" w:rsidRDefault="00B22749" w:rsidP="00E80F5C">
            <w:pPr>
              <w:jc w:val="center"/>
              <w:rPr>
                <w:sz w:val="18"/>
                <w:szCs w:val="18"/>
                <w:rPrChange w:id="1358"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6056A1F" w14:textId="77777777" w:rsidR="00B22749" w:rsidRPr="00A52CD9" w:rsidRDefault="00B22749" w:rsidP="00E80F5C">
            <w:pPr>
              <w:rPr>
                <w:sz w:val="18"/>
                <w:szCs w:val="18"/>
                <w:rPrChange w:id="1359" w:author="Vermette, Stephane" w:date="2022-01-19T05:44:00Z">
                  <w:rPr>
                    <w:sz w:val="18"/>
                    <w:szCs w:val="18"/>
                    <w:lang w:val="en-GB"/>
                  </w:rPr>
                </w:rPrChange>
              </w:rPr>
            </w:pPr>
            <w:r w:rsidRPr="00A52CD9">
              <w:rPr>
                <w:sz w:val="18"/>
                <w:szCs w:val="18"/>
                <w:rPrChange w:id="1360" w:author="Vermette, Stephane" w:date="2022-01-19T05:44:00Z">
                  <w:rPr>
                    <w:sz w:val="18"/>
                    <w:szCs w:val="18"/>
                    <w:lang w:val="en-GB"/>
                  </w:rPr>
                </w:rPrChange>
              </w:rPr>
              <w:t>PC Device OEM Integration</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8C510EA" w14:textId="77777777" w:rsidR="00B22749" w:rsidRPr="00A52CD9" w:rsidRDefault="00B22749" w:rsidP="00E80F5C">
            <w:pPr>
              <w:rPr>
                <w:sz w:val="18"/>
                <w:szCs w:val="18"/>
                <w:rPrChange w:id="1361" w:author="Vermette, Stephane" w:date="2022-01-19T05:44:00Z">
                  <w:rPr>
                    <w:sz w:val="18"/>
                    <w:szCs w:val="18"/>
                    <w:lang w:val="en-GB"/>
                  </w:rPr>
                </w:rPrChange>
              </w:rPr>
            </w:pPr>
            <w:r w:rsidRPr="00A52CD9">
              <w:rPr>
                <w:sz w:val="18"/>
                <w:szCs w:val="18"/>
                <w:rPrChange w:id="1362" w:author="Vermette, Stephane" w:date="2022-01-19T05:44:00Z">
                  <w:rPr>
                    <w:sz w:val="18"/>
                    <w:szCs w:val="18"/>
                    <w:lang w:val="en-GB"/>
                  </w:rPr>
                </w:rPrChange>
              </w:rPr>
              <w:t xml:space="preserve">Boomi and Customer ServiceNow or Platform X </w:t>
            </w:r>
          </w:p>
        </w:tc>
      </w:tr>
      <w:tr w:rsidR="00B22749" w:rsidRPr="00A52CD9" w14:paraId="4E824E56" w14:textId="77777777" w:rsidTr="00E80F5C">
        <w:trPr>
          <w:trHeight w:val="283"/>
        </w:trPr>
        <w:tc>
          <w:tcPr>
            <w:tcW w:w="0" w:type="auto"/>
            <w:vMerge/>
            <w:tcBorders>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vAlign w:val="center"/>
            <w:hideMark/>
          </w:tcPr>
          <w:p w14:paraId="02C1E339" w14:textId="77777777" w:rsidR="00B22749" w:rsidRPr="00A52CD9" w:rsidRDefault="00B22749" w:rsidP="00E80F5C">
            <w:pPr>
              <w:jc w:val="center"/>
              <w:rPr>
                <w:sz w:val="18"/>
                <w:szCs w:val="18"/>
                <w:rPrChange w:id="1363"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6336ABE4" w14:textId="77777777" w:rsidR="00B22749" w:rsidRPr="00A52CD9" w:rsidRDefault="00B22749" w:rsidP="00E80F5C">
            <w:pPr>
              <w:rPr>
                <w:sz w:val="18"/>
                <w:szCs w:val="18"/>
                <w:rPrChange w:id="1364" w:author="Vermette, Stephane" w:date="2022-01-19T05:44:00Z">
                  <w:rPr>
                    <w:sz w:val="18"/>
                    <w:szCs w:val="18"/>
                    <w:lang w:val="en-GB"/>
                  </w:rPr>
                </w:rPrChange>
              </w:rPr>
            </w:pPr>
            <w:r w:rsidRPr="00A52CD9">
              <w:rPr>
                <w:sz w:val="18"/>
                <w:szCs w:val="18"/>
                <w:rPrChange w:id="1365" w:author="Vermette, Stephane" w:date="2022-01-19T05:44:00Z">
                  <w:rPr>
                    <w:sz w:val="18"/>
                    <w:szCs w:val="18"/>
                    <w:lang w:val="en-GB"/>
                  </w:rPr>
                </w:rPrChange>
              </w:rPr>
              <w:t>PC Device Telemetry &amp; Automatic Fix</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36D2DC9" w14:textId="77777777" w:rsidR="00B22749" w:rsidRPr="00A52CD9" w:rsidRDefault="00B22749" w:rsidP="00E80F5C">
            <w:pPr>
              <w:rPr>
                <w:color w:val="FF0000"/>
                <w:sz w:val="18"/>
                <w:szCs w:val="18"/>
                <w:rPrChange w:id="1366" w:author="Vermette, Stephane" w:date="2022-01-19T05:44:00Z">
                  <w:rPr>
                    <w:color w:val="FF0000"/>
                    <w:sz w:val="18"/>
                    <w:szCs w:val="18"/>
                    <w:lang w:val="en-GB"/>
                  </w:rPr>
                </w:rPrChange>
              </w:rPr>
            </w:pPr>
            <w:r w:rsidRPr="00A52CD9">
              <w:rPr>
                <w:color w:val="FF0000"/>
                <w:sz w:val="18"/>
                <w:szCs w:val="18"/>
                <w:rPrChange w:id="1367" w:author="Vermette, Stephane" w:date="2022-01-19T05:44:00Z">
                  <w:rPr>
                    <w:color w:val="FF0000"/>
                    <w:sz w:val="18"/>
                    <w:szCs w:val="18"/>
                    <w:lang w:val="en-GB"/>
                  </w:rPr>
                </w:rPrChange>
              </w:rPr>
              <w:t xml:space="preserve">1e Tachyon or </w:t>
            </w:r>
            <w:proofErr w:type="spellStart"/>
            <w:r w:rsidRPr="00A52CD9">
              <w:rPr>
                <w:color w:val="FF0000"/>
                <w:sz w:val="18"/>
                <w:szCs w:val="18"/>
                <w:rPrChange w:id="1368" w:author="Vermette, Stephane" w:date="2022-01-19T05:44:00Z">
                  <w:rPr>
                    <w:color w:val="FF0000"/>
                    <w:sz w:val="18"/>
                    <w:szCs w:val="18"/>
                    <w:lang w:val="en-GB"/>
                  </w:rPr>
                </w:rPrChange>
              </w:rPr>
              <w:t>Systrack</w:t>
            </w:r>
            <w:proofErr w:type="spellEnd"/>
            <w:r w:rsidRPr="00A52CD9">
              <w:rPr>
                <w:color w:val="FF0000"/>
                <w:sz w:val="18"/>
                <w:szCs w:val="18"/>
                <w:rPrChange w:id="1369" w:author="Vermette, Stephane" w:date="2022-01-19T05:44:00Z">
                  <w:rPr>
                    <w:color w:val="FF0000"/>
                    <w:sz w:val="18"/>
                    <w:szCs w:val="18"/>
                    <w:lang w:val="en-GB"/>
                  </w:rPr>
                </w:rPrChange>
              </w:rPr>
              <w:t xml:space="preserve"> or Nexthink or Microsoft</w:t>
            </w:r>
          </w:p>
        </w:tc>
      </w:tr>
      <w:tr w:rsidR="00B22749" w:rsidRPr="00A52CD9" w14:paraId="39A6DCB5" w14:textId="77777777" w:rsidTr="00E80F5C">
        <w:trPr>
          <w:trHeight w:val="283"/>
        </w:trPr>
        <w:tc>
          <w:tcPr>
            <w:tcW w:w="0" w:type="auto"/>
            <w:vMerge w:val="restart"/>
            <w:tcBorders>
              <w:top w:val="single" w:sz="8" w:space="0" w:color="FFFFFF"/>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78041CAB" w14:textId="77777777" w:rsidR="00B22749" w:rsidRPr="00A52CD9" w:rsidRDefault="00B22749" w:rsidP="00E80F5C">
            <w:pPr>
              <w:jc w:val="center"/>
              <w:rPr>
                <w:sz w:val="18"/>
                <w:szCs w:val="18"/>
                <w:rPrChange w:id="1370" w:author="Vermette, Stephane" w:date="2022-01-19T05:44:00Z">
                  <w:rPr>
                    <w:sz w:val="18"/>
                    <w:szCs w:val="18"/>
                    <w:lang w:val="en-GB"/>
                  </w:rPr>
                </w:rPrChange>
              </w:rPr>
            </w:pPr>
            <w:r w:rsidRPr="00A52CD9">
              <w:rPr>
                <w:sz w:val="18"/>
                <w:szCs w:val="18"/>
                <w:rPrChange w:id="1371" w:author="Vermette, Stephane" w:date="2022-01-19T05:44:00Z">
                  <w:rPr>
                    <w:sz w:val="18"/>
                    <w:szCs w:val="18"/>
                    <w:lang w:val="en-GB"/>
                  </w:rPr>
                </w:rPrChange>
              </w:rPr>
              <w:t>Front End</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0CCCDBF" w14:textId="77777777" w:rsidR="00B22749" w:rsidRPr="00A52CD9" w:rsidRDefault="00B22749" w:rsidP="00E80F5C">
            <w:pPr>
              <w:rPr>
                <w:sz w:val="18"/>
                <w:szCs w:val="18"/>
                <w:rPrChange w:id="1372" w:author="Vermette, Stephane" w:date="2022-01-19T05:44:00Z">
                  <w:rPr>
                    <w:sz w:val="18"/>
                    <w:szCs w:val="18"/>
                    <w:lang w:val="en-GB"/>
                  </w:rPr>
                </w:rPrChange>
              </w:rPr>
            </w:pPr>
            <w:r w:rsidRPr="00A52CD9">
              <w:rPr>
                <w:sz w:val="18"/>
                <w:szCs w:val="18"/>
                <w:rPrChange w:id="1373" w:author="Vermette, Stephane" w:date="2022-01-19T05:44:00Z">
                  <w:rPr>
                    <w:sz w:val="18"/>
                    <w:szCs w:val="18"/>
                    <w:lang w:val="en-GB"/>
                  </w:rPr>
                </w:rPrChange>
              </w:rPr>
              <w:t>PC Device User Catalogue</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BFDFB84" w14:textId="77777777" w:rsidR="00B22749" w:rsidRPr="00A52CD9" w:rsidRDefault="00B22749" w:rsidP="00E80F5C">
            <w:pPr>
              <w:rPr>
                <w:sz w:val="18"/>
                <w:szCs w:val="18"/>
                <w:rPrChange w:id="1374" w:author="Vermette, Stephane" w:date="2022-01-19T05:44:00Z">
                  <w:rPr>
                    <w:sz w:val="18"/>
                    <w:szCs w:val="18"/>
                    <w:lang w:val="en-GB"/>
                  </w:rPr>
                </w:rPrChange>
              </w:rPr>
            </w:pPr>
            <w:r w:rsidRPr="00A52CD9">
              <w:rPr>
                <w:sz w:val="18"/>
                <w:szCs w:val="18"/>
                <w:rPrChange w:id="1375" w:author="Vermette, Stephane" w:date="2022-01-19T05:44:00Z">
                  <w:rPr>
                    <w:sz w:val="18"/>
                    <w:szCs w:val="18"/>
                    <w:lang w:val="en-GB"/>
                  </w:rPr>
                </w:rPrChange>
              </w:rPr>
              <w:t>UPtime Portal</w:t>
            </w:r>
          </w:p>
        </w:tc>
      </w:tr>
      <w:tr w:rsidR="00B22749" w:rsidRPr="00A52CD9" w14:paraId="744C352C" w14:textId="77777777" w:rsidTr="00E80F5C">
        <w:trPr>
          <w:trHeight w:val="283"/>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hideMark/>
          </w:tcPr>
          <w:p w14:paraId="516DD8DB" w14:textId="77777777" w:rsidR="00B22749" w:rsidRPr="00A52CD9" w:rsidRDefault="00B22749" w:rsidP="00E80F5C">
            <w:pPr>
              <w:rPr>
                <w:sz w:val="18"/>
                <w:szCs w:val="18"/>
                <w:rPrChange w:id="1376"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E251FDF" w14:textId="77777777" w:rsidR="00B22749" w:rsidRPr="00A52CD9" w:rsidRDefault="00B22749" w:rsidP="00E80F5C">
            <w:pPr>
              <w:rPr>
                <w:sz w:val="18"/>
                <w:szCs w:val="18"/>
                <w:rPrChange w:id="1377" w:author="Vermette, Stephane" w:date="2022-01-19T05:44:00Z">
                  <w:rPr>
                    <w:sz w:val="18"/>
                    <w:szCs w:val="18"/>
                    <w:lang w:val="en-GB"/>
                  </w:rPr>
                </w:rPrChange>
              </w:rPr>
            </w:pPr>
            <w:r w:rsidRPr="00A52CD9">
              <w:rPr>
                <w:sz w:val="18"/>
                <w:szCs w:val="18"/>
                <w:rPrChange w:id="1378" w:author="Vermette, Stephane" w:date="2022-01-19T05:44:00Z">
                  <w:rPr>
                    <w:sz w:val="18"/>
                    <w:szCs w:val="18"/>
                    <w:lang w:val="en-GB"/>
                  </w:rPr>
                </w:rPrChange>
              </w:rPr>
              <w:t>PC Device User Notifications</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144B7CD" w14:textId="77777777" w:rsidR="00B22749" w:rsidRPr="00A52CD9" w:rsidRDefault="00B22749" w:rsidP="00E80F5C">
            <w:pPr>
              <w:rPr>
                <w:sz w:val="18"/>
                <w:szCs w:val="18"/>
                <w:rPrChange w:id="1379" w:author="Vermette, Stephane" w:date="2022-01-19T05:44:00Z">
                  <w:rPr>
                    <w:sz w:val="18"/>
                    <w:szCs w:val="18"/>
                    <w:lang w:val="en-GB"/>
                  </w:rPr>
                </w:rPrChange>
              </w:rPr>
            </w:pPr>
            <w:r w:rsidRPr="00A52CD9">
              <w:rPr>
                <w:sz w:val="18"/>
                <w:szCs w:val="18"/>
                <w:rPrChange w:id="1380" w:author="Vermette, Stephane" w:date="2022-01-19T05:44:00Z">
                  <w:rPr>
                    <w:sz w:val="18"/>
                    <w:szCs w:val="18"/>
                    <w:lang w:val="en-GB"/>
                  </w:rPr>
                </w:rPrChange>
              </w:rPr>
              <w:t>UPtime Portal, Email, SMS</w:t>
            </w:r>
          </w:p>
        </w:tc>
      </w:tr>
      <w:tr w:rsidR="00B22749" w:rsidRPr="00A52CD9" w14:paraId="3598A78F" w14:textId="77777777" w:rsidTr="00E80F5C">
        <w:trPr>
          <w:trHeight w:val="283"/>
        </w:trPr>
        <w:tc>
          <w:tcPr>
            <w:tcW w:w="0" w:type="auto"/>
            <w:vMerge/>
            <w:tcBorders>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AA0C302" w14:textId="77777777" w:rsidR="00B22749" w:rsidRPr="00A52CD9" w:rsidRDefault="00B22749" w:rsidP="00E80F5C">
            <w:pPr>
              <w:rPr>
                <w:sz w:val="18"/>
                <w:szCs w:val="18"/>
                <w:rPrChange w:id="1381"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465FE76" w14:textId="77777777" w:rsidR="00B22749" w:rsidRPr="00A52CD9" w:rsidRDefault="00B22749" w:rsidP="00E80F5C">
            <w:pPr>
              <w:rPr>
                <w:sz w:val="18"/>
                <w:szCs w:val="18"/>
                <w:rPrChange w:id="1382" w:author="Vermette, Stephane" w:date="2022-01-19T05:44:00Z">
                  <w:rPr>
                    <w:sz w:val="18"/>
                    <w:szCs w:val="18"/>
                    <w:lang w:val="en-GB"/>
                  </w:rPr>
                </w:rPrChange>
              </w:rPr>
            </w:pPr>
            <w:r w:rsidRPr="00A52CD9">
              <w:rPr>
                <w:sz w:val="18"/>
                <w:szCs w:val="18"/>
                <w:rPrChange w:id="1383" w:author="Vermette, Stephane" w:date="2022-01-19T05:44:00Z">
                  <w:rPr>
                    <w:sz w:val="18"/>
                    <w:szCs w:val="18"/>
                    <w:lang w:val="en-GB"/>
                  </w:rPr>
                </w:rPrChange>
              </w:rPr>
              <w:t>PC Device Information</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07DFF3CD" w14:textId="77777777" w:rsidR="00B22749" w:rsidRPr="00A52CD9" w:rsidRDefault="00B22749" w:rsidP="00E80F5C">
            <w:pPr>
              <w:rPr>
                <w:sz w:val="18"/>
                <w:szCs w:val="18"/>
                <w:rPrChange w:id="1384" w:author="Vermette, Stephane" w:date="2022-01-19T05:44:00Z">
                  <w:rPr>
                    <w:sz w:val="18"/>
                    <w:szCs w:val="18"/>
                    <w:lang w:val="en-GB"/>
                  </w:rPr>
                </w:rPrChange>
              </w:rPr>
            </w:pPr>
            <w:r w:rsidRPr="00A52CD9">
              <w:rPr>
                <w:sz w:val="18"/>
                <w:szCs w:val="18"/>
                <w:rPrChange w:id="1385" w:author="Vermette, Stephane" w:date="2022-01-19T05:44:00Z">
                  <w:rPr>
                    <w:sz w:val="18"/>
                    <w:szCs w:val="18"/>
                    <w:lang w:val="en-GB"/>
                  </w:rPr>
                </w:rPrChange>
              </w:rPr>
              <w:t>UPtime Portal</w:t>
            </w:r>
          </w:p>
        </w:tc>
      </w:tr>
    </w:tbl>
    <w:p w14:paraId="3C60F99B" w14:textId="77777777" w:rsidR="00B22749" w:rsidRPr="00A52CD9" w:rsidRDefault="00B22749" w:rsidP="00B22749">
      <w:pPr>
        <w:rPr>
          <w:rFonts w:cs="Arial"/>
          <w:b/>
          <w:bCs/>
          <w:color w:val="auto"/>
          <w:sz w:val="32"/>
          <w:szCs w:val="26"/>
        </w:rPr>
      </w:pPr>
      <w:r w:rsidRPr="00A52CD9">
        <w:br w:type="page"/>
      </w:r>
    </w:p>
    <w:p w14:paraId="6F549549" w14:textId="77777777" w:rsidR="00B22749" w:rsidRPr="00A52CD9" w:rsidRDefault="00B22749" w:rsidP="00A52CD9">
      <w:pPr>
        <w:pStyle w:val="BodyText"/>
      </w:pPr>
      <w:bookmarkStart w:id="1386" w:name="_Toc88474816"/>
      <w:r w:rsidRPr="00A52CD9">
        <w:lastRenderedPageBreak/>
        <w:t>Support</w:t>
      </w:r>
      <w:bookmarkEnd w:id="1386"/>
    </w:p>
    <w:tbl>
      <w:tblPr>
        <w:tblW w:w="0" w:type="auto"/>
        <w:tblCellMar>
          <w:left w:w="0" w:type="dxa"/>
          <w:right w:w="0" w:type="dxa"/>
        </w:tblCellMar>
        <w:tblLook w:val="0420" w:firstRow="1" w:lastRow="0" w:firstColumn="0" w:lastColumn="0" w:noHBand="0" w:noVBand="1"/>
      </w:tblPr>
      <w:tblGrid>
        <w:gridCol w:w="1205"/>
        <w:gridCol w:w="3235"/>
        <w:gridCol w:w="4567"/>
      </w:tblGrid>
      <w:tr w:rsidR="00B22749" w:rsidRPr="00A52CD9" w14:paraId="010EDA81" w14:textId="77777777" w:rsidTr="00E80F5C">
        <w:trPr>
          <w:trHeight w:val="245"/>
        </w:trPr>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1AEFF387" w14:textId="77777777" w:rsidR="00B22749" w:rsidRPr="00A52CD9" w:rsidRDefault="00B22749" w:rsidP="00E80F5C">
            <w:pPr>
              <w:rPr>
                <w:color w:val="FFFFFF" w:themeColor="background1"/>
                <w:sz w:val="18"/>
                <w:szCs w:val="18"/>
                <w:rPrChange w:id="1387" w:author="Vermette, Stephane" w:date="2022-01-19T05:44:00Z">
                  <w:rPr>
                    <w:color w:val="FFFFFF" w:themeColor="background1"/>
                    <w:sz w:val="18"/>
                    <w:szCs w:val="18"/>
                    <w:lang w:val="en-GB"/>
                  </w:rPr>
                </w:rPrChange>
              </w:rPr>
            </w:pPr>
            <w:r w:rsidRPr="00A52CD9">
              <w:rPr>
                <w:color w:val="FFFFFF" w:themeColor="background1"/>
                <w:sz w:val="18"/>
                <w:szCs w:val="18"/>
                <w:rPrChange w:id="1388" w:author="Vermette, Stephane" w:date="2022-01-19T05:44:00Z">
                  <w:rPr>
                    <w:color w:val="FFFFFF" w:themeColor="background1"/>
                    <w:sz w:val="18"/>
                    <w:szCs w:val="18"/>
                    <w:lang w:val="en-GB"/>
                  </w:rPr>
                </w:rPrChange>
              </w:rPr>
              <w:t>Back / Front</w:t>
            </w:r>
          </w:p>
        </w:tc>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025E4C00" w14:textId="77777777" w:rsidR="00B22749" w:rsidRPr="00A52CD9" w:rsidRDefault="00B22749" w:rsidP="00E80F5C">
            <w:pPr>
              <w:rPr>
                <w:color w:val="FFFFFF" w:themeColor="background1"/>
                <w:sz w:val="18"/>
                <w:szCs w:val="18"/>
                <w:rPrChange w:id="1389" w:author="Vermette, Stephane" w:date="2022-01-19T05:44:00Z">
                  <w:rPr>
                    <w:color w:val="FFFFFF" w:themeColor="background1"/>
                    <w:sz w:val="18"/>
                    <w:szCs w:val="18"/>
                    <w:lang w:val="en-GB"/>
                  </w:rPr>
                </w:rPrChange>
              </w:rPr>
            </w:pPr>
            <w:r w:rsidRPr="00A52CD9">
              <w:rPr>
                <w:color w:val="FFFFFF" w:themeColor="background1"/>
                <w:sz w:val="18"/>
                <w:szCs w:val="18"/>
                <w:rPrChange w:id="1390" w:author="Vermette, Stephane" w:date="2022-01-19T05:44:00Z">
                  <w:rPr>
                    <w:color w:val="FFFFFF" w:themeColor="background1"/>
                    <w:sz w:val="18"/>
                    <w:szCs w:val="18"/>
                    <w:lang w:val="en-GB"/>
                  </w:rPr>
                </w:rPrChange>
              </w:rPr>
              <w:t>Capability</w:t>
            </w:r>
          </w:p>
        </w:tc>
        <w:tc>
          <w:tcPr>
            <w:tcW w:w="0" w:type="auto"/>
            <w:tcBorders>
              <w:top w:val="single" w:sz="8" w:space="0" w:color="FFFFFF"/>
              <w:left w:val="single" w:sz="8" w:space="0" w:color="FFFFFF"/>
              <w:bottom w:val="single" w:sz="24" w:space="0" w:color="FFFFFF"/>
              <w:right w:val="single" w:sz="8" w:space="0" w:color="FFFFFF"/>
            </w:tcBorders>
            <w:shd w:val="clear" w:color="auto" w:fill="5F249F"/>
            <w:tcMar>
              <w:top w:w="72" w:type="dxa"/>
              <w:left w:w="144" w:type="dxa"/>
              <w:bottom w:w="72" w:type="dxa"/>
              <w:right w:w="144" w:type="dxa"/>
            </w:tcMar>
            <w:hideMark/>
          </w:tcPr>
          <w:p w14:paraId="76965A30" w14:textId="77777777" w:rsidR="00B22749" w:rsidRPr="00A52CD9" w:rsidRDefault="00B22749" w:rsidP="00E80F5C">
            <w:pPr>
              <w:rPr>
                <w:color w:val="FFFFFF" w:themeColor="background1"/>
                <w:sz w:val="18"/>
                <w:szCs w:val="18"/>
                <w:rPrChange w:id="1391" w:author="Vermette, Stephane" w:date="2022-01-19T05:44:00Z">
                  <w:rPr>
                    <w:color w:val="FFFFFF" w:themeColor="background1"/>
                    <w:sz w:val="18"/>
                    <w:szCs w:val="18"/>
                    <w:lang w:val="en-GB"/>
                  </w:rPr>
                </w:rPrChange>
              </w:rPr>
            </w:pPr>
            <w:r w:rsidRPr="00A52CD9">
              <w:rPr>
                <w:color w:val="FFFFFF" w:themeColor="background1"/>
                <w:sz w:val="18"/>
                <w:szCs w:val="18"/>
                <w:rPrChange w:id="1392" w:author="Vermette, Stephane" w:date="2022-01-19T05:44:00Z">
                  <w:rPr>
                    <w:color w:val="FFFFFF" w:themeColor="background1"/>
                    <w:sz w:val="18"/>
                    <w:szCs w:val="18"/>
                    <w:lang w:val="en-GB"/>
                  </w:rPr>
                </w:rPrChange>
              </w:rPr>
              <w:t>UPtime Solution</w:t>
            </w:r>
          </w:p>
        </w:tc>
      </w:tr>
      <w:tr w:rsidR="00B22749" w:rsidRPr="00A52CD9" w14:paraId="6F29EAF7" w14:textId="77777777" w:rsidTr="00E80F5C">
        <w:trPr>
          <w:trHeight w:val="245"/>
        </w:trPr>
        <w:tc>
          <w:tcPr>
            <w:tcW w:w="0" w:type="auto"/>
            <w:vMerge w:val="restart"/>
            <w:tcBorders>
              <w:top w:val="single" w:sz="24" w:space="0" w:color="FFFFFF"/>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31E14308" w14:textId="77777777" w:rsidR="00B22749" w:rsidRPr="00A52CD9" w:rsidRDefault="00B22749" w:rsidP="00E80F5C">
            <w:pPr>
              <w:jc w:val="center"/>
              <w:rPr>
                <w:sz w:val="18"/>
                <w:szCs w:val="18"/>
                <w:rPrChange w:id="1393" w:author="Vermette, Stephane" w:date="2022-01-19T05:44:00Z">
                  <w:rPr>
                    <w:sz w:val="18"/>
                    <w:szCs w:val="18"/>
                    <w:lang w:val="en-GB"/>
                  </w:rPr>
                </w:rPrChange>
              </w:rPr>
            </w:pPr>
            <w:r w:rsidRPr="00A52CD9">
              <w:rPr>
                <w:sz w:val="18"/>
                <w:szCs w:val="18"/>
                <w:rPrChange w:id="1394" w:author="Vermette, Stephane" w:date="2022-01-19T05:44:00Z">
                  <w:rPr>
                    <w:sz w:val="18"/>
                    <w:szCs w:val="18"/>
                    <w:lang w:val="en-GB"/>
                  </w:rPr>
                </w:rPrChange>
              </w:rPr>
              <w:t>Back End</w:t>
            </w:r>
          </w:p>
        </w:tc>
        <w:tc>
          <w:tcPr>
            <w:tcW w:w="0" w:type="auto"/>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9D55E47" w14:textId="77777777" w:rsidR="00B22749" w:rsidRPr="00A52CD9" w:rsidRDefault="00B22749" w:rsidP="00E80F5C">
            <w:pPr>
              <w:rPr>
                <w:sz w:val="18"/>
                <w:szCs w:val="18"/>
                <w:rPrChange w:id="1395" w:author="Vermette, Stephane" w:date="2022-01-19T05:44:00Z">
                  <w:rPr>
                    <w:sz w:val="18"/>
                    <w:szCs w:val="18"/>
                    <w:lang w:val="en-GB"/>
                  </w:rPr>
                </w:rPrChange>
              </w:rPr>
            </w:pPr>
            <w:r w:rsidRPr="00A52CD9">
              <w:rPr>
                <w:sz w:val="18"/>
                <w:szCs w:val="18"/>
                <w:rPrChange w:id="1396" w:author="Vermette, Stephane" w:date="2022-01-19T05:44:00Z">
                  <w:rPr>
                    <w:sz w:val="18"/>
                    <w:szCs w:val="18"/>
                    <w:lang w:val="en-GB"/>
                  </w:rPr>
                </w:rPrChange>
              </w:rPr>
              <w:t>Incident Process and System of Record</w:t>
            </w:r>
          </w:p>
        </w:tc>
        <w:tc>
          <w:tcPr>
            <w:tcW w:w="0" w:type="auto"/>
            <w:tcBorders>
              <w:top w:val="single" w:sz="24"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98E9CFF" w14:textId="77777777" w:rsidR="00B22749" w:rsidRPr="00A52CD9" w:rsidRDefault="00B22749" w:rsidP="00E80F5C">
            <w:pPr>
              <w:rPr>
                <w:sz w:val="18"/>
                <w:szCs w:val="18"/>
                <w:rPrChange w:id="1397" w:author="Vermette, Stephane" w:date="2022-01-19T05:44:00Z">
                  <w:rPr>
                    <w:sz w:val="18"/>
                    <w:szCs w:val="18"/>
                    <w:lang w:val="en-GB"/>
                  </w:rPr>
                </w:rPrChange>
              </w:rPr>
            </w:pPr>
            <w:r w:rsidRPr="00A52CD9">
              <w:rPr>
                <w:sz w:val="18"/>
                <w:szCs w:val="18"/>
                <w:rPrChange w:id="1398" w:author="Vermette, Stephane" w:date="2022-01-19T05:44:00Z">
                  <w:rPr>
                    <w:sz w:val="18"/>
                    <w:szCs w:val="18"/>
                    <w:lang w:val="en-GB"/>
                  </w:rPr>
                </w:rPrChange>
              </w:rPr>
              <w:t xml:space="preserve">Customer ServiceNow or Platform X </w:t>
            </w:r>
          </w:p>
        </w:tc>
      </w:tr>
      <w:tr w:rsidR="00B22749" w:rsidRPr="00A52CD9" w14:paraId="2942DAC1" w14:textId="77777777" w:rsidTr="00E80F5C">
        <w:trPr>
          <w:trHeight w:val="245"/>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362805C9" w14:textId="77777777" w:rsidR="00B22749" w:rsidRPr="00A52CD9" w:rsidRDefault="00B22749" w:rsidP="00E80F5C">
            <w:pPr>
              <w:jc w:val="center"/>
              <w:rPr>
                <w:sz w:val="18"/>
                <w:szCs w:val="18"/>
                <w:rPrChange w:id="1399"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3872B3D5" w14:textId="77777777" w:rsidR="00B22749" w:rsidRPr="00A52CD9" w:rsidRDefault="00B22749" w:rsidP="00E80F5C">
            <w:pPr>
              <w:rPr>
                <w:sz w:val="18"/>
                <w:szCs w:val="18"/>
                <w:rPrChange w:id="1400" w:author="Vermette, Stephane" w:date="2022-01-19T05:44:00Z">
                  <w:rPr>
                    <w:sz w:val="18"/>
                    <w:szCs w:val="18"/>
                    <w:lang w:val="en-GB"/>
                  </w:rPr>
                </w:rPrChange>
              </w:rPr>
            </w:pPr>
            <w:r w:rsidRPr="00A52CD9">
              <w:rPr>
                <w:sz w:val="18"/>
                <w:szCs w:val="18"/>
                <w:rPrChange w:id="1401" w:author="Vermette, Stephane" w:date="2022-01-19T05:44:00Z">
                  <w:rPr>
                    <w:sz w:val="18"/>
                    <w:szCs w:val="18"/>
                    <w:lang w:val="en-GB"/>
                  </w:rPr>
                </w:rPrChange>
              </w:rPr>
              <w:t>Knowledge Base Content</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2369B49E" w14:textId="77777777" w:rsidR="00B22749" w:rsidRPr="00A52CD9" w:rsidRDefault="00B22749" w:rsidP="00E80F5C">
            <w:pPr>
              <w:rPr>
                <w:sz w:val="18"/>
                <w:szCs w:val="18"/>
                <w:rPrChange w:id="1402" w:author="Vermette, Stephane" w:date="2022-01-19T05:44:00Z">
                  <w:rPr>
                    <w:sz w:val="18"/>
                    <w:szCs w:val="18"/>
                    <w:lang w:val="en-GB"/>
                  </w:rPr>
                </w:rPrChange>
              </w:rPr>
            </w:pPr>
            <w:r w:rsidRPr="00A52CD9">
              <w:rPr>
                <w:sz w:val="18"/>
                <w:szCs w:val="18"/>
                <w:rPrChange w:id="1403" w:author="Vermette, Stephane" w:date="2022-01-19T05:44:00Z">
                  <w:rPr>
                    <w:sz w:val="18"/>
                    <w:szCs w:val="18"/>
                    <w:lang w:val="en-GB"/>
                  </w:rPr>
                </w:rPrChange>
              </w:rPr>
              <w:t>Customer ServiceNow or Platform X or Espressive Barista</w:t>
            </w:r>
          </w:p>
        </w:tc>
      </w:tr>
      <w:tr w:rsidR="00B22749" w:rsidRPr="00A52CD9" w14:paraId="4882D152" w14:textId="77777777" w:rsidTr="00E80F5C">
        <w:trPr>
          <w:trHeight w:val="245"/>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04CEF14A" w14:textId="77777777" w:rsidR="00B22749" w:rsidRPr="00A52CD9" w:rsidRDefault="00B22749" w:rsidP="00E80F5C">
            <w:pPr>
              <w:jc w:val="center"/>
              <w:rPr>
                <w:sz w:val="18"/>
                <w:szCs w:val="18"/>
                <w:rPrChange w:id="1404"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120B48D3" w14:textId="77777777" w:rsidR="00B22749" w:rsidRPr="00A52CD9" w:rsidRDefault="00B22749" w:rsidP="00E80F5C">
            <w:pPr>
              <w:rPr>
                <w:sz w:val="18"/>
                <w:szCs w:val="18"/>
                <w:rPrChange w:id="1405" w:author="Vermette, Stephane" w:date="2022-01-19T05:44:00Z">
                  <w:rPr>
                    <w:sz w:val="18"/>
                    <w:szCs w:val="18"/>
                    <w:lang w:val="en-GB"/>
                  </w:rPr>
                </w:rPrChange>
              </w:rPr>
            </w:pPr>
            <w:r w:rsidRPr="00A52CD9">
              <w:rPr>
                <w:sz w:val="18"/>
                <w:szCs w:val="18"/>
                <w:rPrChange w:id="1406" w:author="Vermette, Stephane" w:date="2022-01-19T05:44:00Z">
                  <w:rPr>
                    <w:sz w:val="18"/>
                    <w:szCs w:val="18"/>
                    <w:lang w:val="en-GB"/>
                  </w:rPr>
                </w:rPrChange>
              </w:rPr>
              <w:t>Knowledge Search</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55F58F2F" w14:textId="77777777" w:rsidR="00B22749" w:rsidRPr="00A52CD9" w:rsidRDefault="00B22749" w:rsidP="00E80F5C">
            <w:pPr>
              <w:rPr>
                <w:sz w:val="18"/>
                <w:szCs w:val="18"/>
                <w:rPrChange w:id="1407" w:author="Vermette, Stephane" w:date="2022-01-19T05:44:00Z">
                  <w:rPr>
                    <w:sz w:val="18"/>
                    <w:szCs w:val="18"/>
                    <w:lang w:val="en-GB"/>
                  </w:rPr>
                </w:rPrChange>
              </w:rPr>
            </w:pPr>
            <w:r w:rsidRPr="00A52CD9">
              <w:rPr>
                <w:sz w:val="18"/>
                <w:szCs w:val="18"/>
                <w:rPrChange w:id="1408" w:author="Vermette, Stephane" w:date="2022-01-19T05:44:00Z">
                  <w:rPr>
                    <w:sz w:val="18"/>
                    <w:szCs w:val="18"/>
                    <w:lang w:val="en-GB"/>
                  </w:rPr>
                </w:rPrChange>
              </w:rPr>
              <w:t>Customer ServiceNow or Platform X or Espressive Barista</w:t>
            </w:r>
          </w:p>
        </w:tc>
      </w:tr>
      <w:tr w:rsidR="00B22749" w:rsidRPr="00A52CD9" w14:paraId="12FBB245" w14:textId="77777777" w:rsidTr="00E80F5C">
        <w:trPr>
          <w:trHeight w:val="245"/>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5DA5090F" w14:textId="77777777" w:rsidR="00B22749" w:rsidRPr="00A52CD9" w:rsidRDefault="00B22749" w:rsidP="00E80F5C">
            <w:pPr>
              <w:jc w:val="center"/>
              <w:rPr>
                <w:sz w:val="18"/>
                <w:szCs w:val="18"/>
                <w:rPrChange w:id="1409"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1F596F39" w14:textId="77777777" w:rsidR="00B22749" w:rsidRPr="00A52CD9" w:rsidRDefault="00B22749" w:rsidP="00E80F5C">
            <w:pPr>
              <w:rPr>
                <w:sz w:val="18"/>
                <w:szCs w:val="18"/>
                <w:rPrChange w:id="1410" w:author="Vermette, Stephane" w:date="2022-01-19T05:44:00Z">
                  <w:rPr>
                    <w:sz w:val="18"/>
                    <w:szCs w:val="18"/>
                    <w:lang w:val="en-GB"/>
                  </w:rPr>
                </w:rPrChange>
              </w:rPr>
            </w:pPr>
            <w:r w:rsidRPr="00A52CD9">
              <w:rPr>
                <w:sz w:val="18"/>
                <w:szCs w:val="18"/>
                <w:rPrChange w:id="1411" w:author="Vermette, Stephane" w:date="2022-01-19T05:44:00Z">
                  <w:rPr>
                    <w:sz w:val="18"/>
                    <w:szCs w:val="18"/>
                    <w:lang w:val="en-GB"/>
                  </w:rPr>
                </w:rPrChange>
              </w:rPr>
              <w:t>Service Desk Agent Chat System</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50CB154" w14:textId="77777777" w:rsidR="00B22749" w:rsidRPr="00A52CD9" w:rsidRDefault="00B22749" w:rsidP="00E80F5C">
            <w:pPr>
              <w:rPr>
                <w:sz w:val="18"/>
                <w:szCs w:val="18"/>
                <w:rPrChange w:id="1412" w:author="Vermette, Stephane" w:date="2022-01-19T05:44:00Z">
                  <w:rPr>
                    <w:sz w:val="18"/>
                    <w:szCs w:val="18"/>
                    <w:lang w:val="en-GB"/>
                  </w:rPr>
                </w:rPrChange>
              </w:rPr>
            </w:pPr>
            <w:r w:rsidRPr="00A52CD9">
              <w:rPr>
                <w:sz w:val="18"/>
                <w:szCs w:val="18"/>
                <w:rPrChange w:id="1413" w:author="Vermette, Stephane" w:date="2022-01-19T05:44:00Z">
                  <w:rPr>
                    <w:sz w:val="18"/>
                    <w:szCs w:val="18"/>
                    <w:lang w:val="en-GB"/>
                  </w:rPr>
                </w:rPrChange>
              </w:rPr>
              <w:t>DXC Agile Service Desk (Amazon Connect)</w:t>
            </w:r>
          </w:p>
        </w:tc>
      </w:tr>
      <w:tr w:rsidR="00B22749" w:rsidRPr="00A52CD9" w14:paraId="74ED0060" w14:textId="77777777" w:rsidTr="00E80F5C">
        <w:trPr>
          <w:trHeight w:val="245"/>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5CF2B0DF" w14:textId="77777777" w:rsidR="00B22749" w:rsidRPr="00A52CD9" w:rsidRDefault="00B22749" w:rsidP="00E80F5C">
            <w:pPr>
              <w:jc w:val="center"/>
              <w:rPr>
                <w:sz w:val="18"/>
                <w:szCs w:val="18"/>
                <w:rPrChange w:id="1414"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65783081" w14:textId="77777777" w:rsidR="00B22749" w:rsidRPr="00A52CD9" w:rsidRDefault="00B22749" w:rsidP="00E80F5C">
            <w:pPr>
              <w:rPr>
                <w:sz w:val="18"/>
                <w:szCs w:val="18"/>
                <w:rPrChange w:id="1415" w:author="Vermette, Stephane" w:date="2022-01-19T05:44:00Z">
                  <w:rPr>
                    <w:sz w:val="18"/>
                    <w:szCs w:val="18"/>
                    <w:lang w:val="en-GB"/>
                  </w:rPr>
                </w:rPrChange>
              </w:rPr>
            </w:pPr>
            <w:r w:rsidRPr="00A52CD9">
              <w:rPr>
                <w:sz w:val="18"/>
                <w:szCs w:val="18"/>
                <w:rPrChange w:id="1416" w:author="Vermette, Stephane" w:date="2022-01-19T05:44:00Z">
                  <w:rPr>
                    <w:sz w:val="18"/>
                    <w:szCs w:val="18"/>
                    <w:lang w:val="en-GB"/>
                  </w:rPr>
                </w:rPrChange>
              </w:rPr>
              <w:t xml:space="preserve">AI Chatbot </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4EE9A85E" w14:textId="77777777" w:rsidR="00B22749" w:rsidRPr="00A52CD9" w:rsidRDefault="00B22749" w:rsidP="00E80F5C">
            <w:pPr>
              <w:rPr>
                <w:color w:val="FF0000"/>
                <w:sz w:val="18"/>
                <w:szCs w:val="18"/>
                <w:rPrChange w:id="1417" w:author="Vermette, Stephane" w:date="2022-01-19T05:44:00Z">
                  <w:rPr>
                    <w:color w:val="FF0000"/>
                    <w:sz w:val="18"/>
                    <w:szCs w:val="18"/>
                    <w:lang w:val="en-GB"/>
                  </w:rPr>
                </w:rPrChange>
              </w:rPr>
            </w:pPr>
            <w:r w:rsidRPr="00A52CD9">
              <w:rPr>
                <w:color w:val="FF0000"/>
                <w:sz w:val="18"/>
                <w:szCs w:val="18"/>
                <w:rPrChange w:id="1418" w:author="Vermette, Stephane" w:date="2022-01-19T05:44:00Z">
                  <w:rPr>
                    <w:color w:val="FF0000"/>
                    <w:sz w:val="18"/>
                    <w:szCs w:val="18"/>
                    <w:lang w:val="en-GB"/>
                  </w:rPr>
                </w:rPrChange>
              </w:rPr>
              <w:t>Espressive Barista or ServiceNow Agent</w:t>
            </w:r>
          </w:p>
        </w:tc>
      </w:tr>
      <w:tr w:rsidR="00B22749" w:rsidRPr="00A52CD9" w14:paraId="669C9C5B" w14:textId="77777777" w:rsidTr="00E80F5C">
        <w:trPr>
          <w:trHeight w:val="245"/>
        </w:trPr>
        <w:tc>
          <w:tcPr>
            <w:tcW w:w="0" w:type="auto"/>
            <w:vMerge/>
            <w:tcBorders>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43346819" w14:textId="77777777" w:rsidR="00B22749" w:rsidRPr="00A52CD9" w:rsidRDefault="00B22749" w:rsidP="00E80F5C">
            <w:pPr>
              <w:jc w:val="center"/>
              <w:rPr>
                <w:sz w:val="18"/>
                <w:szCs w:val="18"/>
                <w:rPrChange w:id="1419"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4C8A5F6C" w14:textId="77777777" w:rsidR="00B22749" w:rsidRPr="00A52CD9" w:rsidRDefault="00B22749" w:rsidP="00E80F5C">
            <w:pPr>
              <w:rPr>
                <w:sz w:val="18"/>
                <w:szCs w:val="18"/>
                <w:rPrChange w:id="1420" w:author="Vermette, Stephane" w:date="2022-01-19T05:44:00Z">
                  <w:rPr>
                    <w:sz w:val="18"/>
                    <w:szCs w:val="18"/>
                    <w:lang w:val="en-GB"/>
                  </w:rPr>
                </w:rPrChange>
              </w:rPr>
            </w:pPr>
            <w:r w:rsidRPr="00A52CD9">
              <w:rPr>
                <w:sz w:val="18"/>
                <w:szCs w:val="18"/>
                <w:rPrChange w:id="1421" w:author="Vermette, Stephane" w:date="2022-01-19T05:44:00Z">
                  <w:rPr>
                    <w:sz w:val="18"/>
                    <w:szCs w:val="18"/>
                    <w:lang w:val="en-GB"/>
                  </w:rPr>
                </w:rPrChange>
              </w:rPr>
              <w:t>Request Automation</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737B91FD" w14:textId="77777777" w:rsidR="00B22749" w:rsidRPr="00A52CD9" w:rsidRDefault="00B22749" w:rsidP="00E80F5C">
            <w:pPr>
              <w:rPr>
                <w:sz w:val="18"/>
                <w:szCs w:val="18"/>
                <w:rPrChange w:id="1422" w:author="Vermette, Stephane" w:date="2022-01-19T05:44:00Z">
                  <w:rPr>
                    <w:sz w:val="18"/>
                    <w:szCs w:val="18"/>
                    <w:lang w:val="en-GB"/>
                  </w:rPr>
                </w:rPrChange>
              </w:rPr>
            </w:pPr>
            <w:r w:rsidRPr="00A52CD9">
              <w:rPr>
                <w:sz w:val="18"/>
                <w:szCs w:val="18"/>
                <w:rPrChange w:id="1423" w:author="Vermette, Stephane" w:date="2022-01-19T05:44:00Z">
                  <w:rPr>
                    <w:sz w:val="18"/>
                    <w:szCs w:val="18"/>
                    <w:lang w:val="en-GB"/>
                  </w:rPr>
                </w:rPrChange>
              </w:rPr>
              <w:t>Boomi or ServiceNow</w:t>
            </w:r>
          </w:p>
        </w:tc>
      </w:tr>
      <w:tr w:rsidR="00B22749" w:rsidRPr="00A52CD9" w14:paraId="645F8C7B" w14:textId="77777777" w:rsidTr="00E80F5C">
        <w:trPr>
          <w:trHeight w:val="245"/>
        </w:trPr>
        <w:tc>
          <w:tcPr>
            <w:tcW w:w="0" w:type="auto"/>
            <w:vMerge/>
            <w:tcBorders>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vAlign w:val="center"/>
            <w:hideMark/>
          </w:tcPr>
          <w:p w14:paraId="21273C3B" w14:textId="77777777" w:rsidR="00B22749" w:rsidRPr="00A52CD9" w:rsidRDefault="00B22749" w:rsidP="00E80F5C">
            <w:pPr>
              <w:jc w:val="center"/>
              <w:rPr>
                <w:sz w:val="18"/>
                <w:szCs w:val="18"/>
                <w:rPrChange w:id="1424"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793E6FDB" w14:textId="77777777" w:rsidR="00B22749" w:rsidRPr="00A52CD9" w:rsidRDefault="00B22749" w:rsidP="00E80F5C">
            <w:pPr>
              <w:rPr>
                <w:sz w:val="18"/>
                <w:szCs w:val="18"/>
                <w:rPrChange w:id="1425" w:author="Vermette, Stephane" w:date="2022-01-19T05:44:00Z">
                  <w:rPr>
                    <w:sz w:val="18"/>
                    <w:szCs w:val="18"/>
                    <w:lang w:val="en-GB"/>
                  </w:rPr>
                </w:rPrChange>
              </w:rPr>
            </w:pPr>
            <w:r w:rsidRPr="00A52CD9">
              <w:rPr>
                <w:sz w:val="18"/>
                <w:szCs w:val="18"/>
                <w:rPrChange w:id="1426" w:author="Vermette, Stephane" w:date="2022-01-19T05:44:00Z">
                  <w:rPr>
                    <w:sz w:val="18"/>
                    <w:szCs w:val="18"/>
                    <w:lang w:val="en-GB"/>
                  </w:rPr>
                </w:rPrChange>
              </w:rPr>
              <w:t>Approval Workflow</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6B562F40" w14:textId="77777777" w:rsidR="00B22749" w:rsidRPr="00A52CD9" w:rsidRDefault="00B22749" w:rsidP="00E80F5C">
            <w:pPr>
              <w:rPr>
                <w:sz w:val="18"/>
                <w:szCs w:val="18"/>
                <w:rPrChange w:id="1427" w:author="Vermette, Stephane" w:date="2022-01-19T05:44:00Z">
                  <w:rPr>
                    <w:sz w:val="18"/>
                    <w:szCs w:val="18"/>
                    <w:lang w:val="en-GB"/>
                  </w:rPr>
                </w:rPrChange>
              </w:rPr>
            </w:pPr>
            <w:r w:rsidRPr="00A52CD9">
              <w:rPr>
                <w:sz w:val="18"/>
                <w:szCs w:val="18"/>
                <w:rPrChange w:id="1428" w:author="Vermette, Stephane" w:date="2022-01-19T05:44:00Z">
                  <w:rPr>
                    <w:sz w:val="18"/>
                    <w:szCs w:val="18"/>
                    <w:lang w:val="en-GB"/>
                  </w:rPr>
                </w:rPrChange>
              </w:rPr>
              <w:t>Boomi or ServiceNow</w:t>
            </w:r>
          </w:p>
        </w:tc>
      </w:tr>
      <w:tr w:rsidR="00B22749" w:rsidRPr="00A52CD9" w14:paraId="207EF002" w14:textId="77777777" w:rsidTr="00E80F5C">
        <w:trPr>
          <w:trHeight w:val="245"/>
        </w:trPr>
        <w:tc>
          <w:tcPr>
            <w:tcW w:w="0" w:type="auto"/>
            <w:vMerge w:val="restart"/>
            <w:tcBorders>
              <w:top w:val="single" w:sz="8" w:space="0" w:color="FFFFFF"/>
              <w:left w:val="single" w:sz="8" w:space="0" w:color="FFFFFF"/>
              <w:right w:val="single" w:sz="8" w:space="0" w:color="FFFFFF"/>
            </w:tcBorders>
            <w:shd w:val="clear" w:color="auto" w:fill="EAE8F0"/>
            <w:tcMar>
              <w:top w:w="72" w:type="dxa"/>
              <w:left w:w="144" w:type="dxa"/>
              <w:bottom w:w="72" w:type="dxa"/>
              <w:right w:w="144" w:type="dxa"/>
            </w:tcMar>
            <w:vAlign w:val="center"/>
            <w:hideMark/>
          </w:tcPr>
          <w:p w14:paraId="409D299E" w14:textId="77777777" w:rsidR="00B22749" w:rsidRPr="00A52CD9" w:rsidRDefault="00B22749" w:rsidP="00E80F5C">
            <w:pPr>
              <w:jc w:val="center"/>
              <w:rPr>
                <w:sz w:val="18"/>
                <w:szCs w:val="18"/>
                <w:rPrChange w:id="1429" w:author="Vermette, Stephane" w:date="2022-01-19T05:44:00Z">
                  <w:rPr>
                    <w:sz w:val="18"/>
                    <w:szCs w:val="18"/>
                    <w:lang w:val="en-GB"/>
                  </w:rPr>
                </w:rPrChange>
              </w:rPr>
            </w:pPr>
            <w:r w:rsidRPr="00A52CD9">
              <w:rPr>
                <w:sz w:val="18"/>
                <w:szCs w:val="18"/>
                <w:rPrChange w:id="1430" w:author="Vermette, Stephane" w:date="2022-01-19T05:44:00Z">
                  <w:rPr>
                    <w:sz w:val="18"/>
                    <w:szCs w:val="18"/>
                    <w:lang w:val="en-GB"/>
                  </w:rPr>
                </w:rPrChange>
              </w:rPr>
              <w:t>Front End</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6852718E" w14:textId="77777777" w:rsidR="00B22749" w:rsidRPr="00A52CD9" w:rsidRDefault="00B22749" w:rsidP="00E80F5C">
            <w:pPr>
              <w:rPr>
                <w:sz w:val="18"/>
                <w:szCs w:val="18"/>
                <w:rPrChange w:id="1431" w:author="Vermette, Stephane" w:date="2022-01-19T05:44:00Z">
                  <w:rPr>
                    <w:sz w:val="18"/>
                    <w:szCs w:val="18"/>
                    <w:lang w:val="en-GB"/>
                  </w:rPr>
                </w:rPrChange>
              </w:rPr>
            </w:pPr>
            <w:r w:rsidRPr="00A52CD9">
              <w:rPr>
                <w:sz w:val="18"/>
                <w:szCs w:val="18"/>
                <w:rPrChange w:id="1432" w:author="Vermette, Stephane" w:date="2022-01-19T05:44:00Z">
                  <w:rPr>
                    <w:sz w:val="18"/>
                    <w:szCs w:val="18"/>
                    <w:lang w:val="en-GB"/>
                  </w:rPr>
                </w:rPrChange>
              </w:rPr>
              <w:t>ITSM User Notifications</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3DDB48A6" w14:textId="77777777" w:rsidR="00B22749" w:rsidRPr="00A52CD9" w:rsidRDefault="00B22749" w:rsidP="00E80F5C">
            <w:pPr>
              <w:rPr>
                <w:sz w:val="18"/>
                <w:szCs w:val="18"/>
                <w:rPrChange w:id="1433" w:author="Vermette, Stephane" w:date="2022-01-19T05:44:00Z">
                  <w:rPr>
                    <w:sz w:val="18"/>
                    <w:szCs w:val="18"/>
                    <w:lang w:val="en-GB"/>
                  </w:rPr>
                </w:rPrChange>
              </w:rPr>
            </w:pPr>
            <w:r w:rsidRPr="00A52CD9">
              <w:rPr>
                <w:sz w:val="18"/>
                <w:szCs w:val="18"/>
                <w:rPrChange w:id="1434" w:author="Vermette, Stephane" w:date="2022-01-19T05:44:00Z">
                  <w:rPr>
                    <w:sz w:val="18"/>
                    <w:szCs w:val="18"/>
                    <w:lang w:val="en-GB"/>
                  </w:rPr>
                </w:rPrChange>
              </w:rPr>
              <w:t>UPtime Portal, Email, SMS</w:t>
            </w:r>
          </w:p>
        </w:tc>
      </w:tr>
      <w:tr w:rsidR="00B22749" w:rsidRPr="00A52CD9" w14:paraId="4E43752B" w14:textId="77777777" w:rsidTr="00E80F5C">
        <w:trPr>
          <w:trHeight w:val="245"/>
        </w:trPr>
        <w:tc>
          <w:tcPr>
            <w:tcW w:w="0" w:type="auto"/>
            <w:vMerge/>
            <w:tcBorders>
              <w:left w:val="single" w:sz="8" w:space="0" w:color="FFFFFF"/>
              <w:right w:val="single" w:sz="8" w:space="0" w:color="FFFFFF"/>
            </w:tcBorders>
            <w:shd w:val="clear" w:color="auto" w:fill="D2CCDF"/>
            <w:tcMar>
              <w:top w:w="72" w:type="dxa"/>
              <w:left w:w="144" w:type="dxa"/>
              <w:bottom w:w="72" w:type="dxa"/>
              <w:right w:w="144" w:type="dxa"/>
            </w:tcMar>
            <w:vAlign w:val="center"/>
            <w:hideMark/>
          </w:tcPr>
          <w:p w14:paraId="40CA3F30" w14:textId="77777777" w:rsidR="00B22749" w:rsidRPr="00A52CD9" w:rsidRDefault="00B22749" w:rsidP="00E80F5C">
            <w:pPr>
              <w:jc w:val="center"/>
              <w:rPr>
                <w:sz w:val="18"/>
                <w:szCs w:val="18"/>
                <w:rPrChange w:id="1435"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29E6F2B3" w14:textId="77777777" w:rsidR="00B22749" w:rsidRPr="00A52CD9" w:rsidRDefault="00B22749" w:rsidP="00E80F5C">
            <w:pPr>
              <w:rPr>
                <w:sz w:val="18"/>
                <w:szCs w:val="18"/>
                <w:rPrChange w:id="1436" w:author="Vermette, Stephane" w:date="2022-01-19T05:44:00Z">
                  <w:rPr>
                    <w:sz w:val="18"/>
                    <w:szCs w:val="18"/>
                    <w:lang w:val="en-GB"/>
                  </w:rPr>
                </w:rPrChange>
              </w:rPr>
            </w:pPr>
            <w:r w:rsidRPr="00A52CD9">
              <w:rPr>
                <w:sz w:val="18"/>
                <w:szCs w:val="18"/>
                <w:rPrChange w:id="1437" w:author="Vermette, Stephane" w:date="2022-01-19T05:44:00Z">
                  <w:rPr>
                    <w:sz w:val="18"/>
                    <w:szCs w:val="18"/>
                    <w:lang w:val="en-GB"/>
                  </w:rPr>
                </w:rPrChange>
              </w:rPr>
              <w:t>ITSM Portal for Knowledge, Incident</w:t>
            </w:r>
          </w:p>
        </w:tc>
        <w:tc>
          <w:tcPr>
            <w:tcW w:w="0" w:type="auto"/>
            <w:tcBorders>
              <w:top w:val="single" w:sz="8" w:space="0" w:color="FFFFFF"/>
              <w:left w:val="single" w:sz="8" w:space="0" w:color="FFFFFF"/>
              <w:bottom w:val="single" w:sz="8" w:space="0" w:color="FFFFFF"/>
              <w:right w:val="single" w:sz="8" w:space="0" w:color="FFFFFF"/>
            </w:tcBorders>
            <w:shd w:val="clear" w:color="auto" w:fill="D2CCDF"/>
            <w:tcMar>
              <w:top w:w="72" w:type="dxa"/>
              <w:left w:w="144" w:type="dxa"/>
              <w:bottom w:w="72" w:type="dxa"/>
              <w:right w:w="144" w:type="dxa"/>
            </w:tcMar>
            <w:hideMark/>
          </w:tcPr>
          <w:p w14:paraId="1BF983D6" w14:textId="77777777" w:rsidR="00B22749" w:rsidRPr="00A52CD9" w:rsidRDefault="00B22749" w:rsidP="00E80F5C">
            <w:pPr>
              <w:rPr>
                <w:sz w:val="18"/>
                <w:szCs w:val="18"/>
                <w:rPrChange w:id="1438" w:author="Vermette, Stephane" w:date="2022-01-19T05:44:00Z">
                  <w:rPr>
                    <w:sz w:val="18"/>
                    <w:szCs w:val="18"/>
                    <w:lang w:val="en-GB"/>
                  </w:rPr>
                </w:rPrChange>
              </w:rPr>
            </w:pPr>
            <w:r w:rsidRPr="00A52CD9">
              <w:rPr>
                <w:sz w:val="18"/>
                <w:szCs w:val="18"/>
                <w:rPrChange w:id="1439" w:author="Vermette, Stephane" w:date="2022-01-19T05:44:00Z">
                  <w:rPr>
                    <w:sz w:val="18"/>
                    <w:szCs w:val="18"/>
                    <w:lang w:val="en-GB"/>
                  </w:rPr>
                </w:rPrChange>
              </w:rPr>
              <w:t>UPtime Portal</w:t>
            </w:r>
          </w:p>
        </w:tc>
      </w:tr>
      <w:tr w:rsidR="00B22749" w:rsidRPr="00A52CD9" w14:paraId="21A5464B" w14:textId="77777777" w:rsidTr="00E80F5C">
        <w:trPr>
          <w:trHeight w:val="304"/>
        </w:trPr>
        <w:tc>
          <w:tcPr>
            <w:tcW w:w="0" w:type="auto"/>
            <w:vMerge/>
            <w:tcBorders>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vAlign w:val="center"/>
            <w:hideMark/>
          </w:tcPr>
          <w:p w14:paraId="0CF2D6F4" w14:textId="77777777" w:rsidR="00B22749" w:rsidRPr="00A52CD9" w:rsidRDefault="00B22749" w:rsidP="00E80F5C">
            <w:pPr>
              <w:jc w:val="center"/>
              <w:rPr>
                <w:sz w:val="18"/>
                <w:szCs w:val="18"/>
                <w:rPrChange w:id="1440" w:author="Vermette, Stephane" w:date="2022-01-19T05:44:00Z">
                  <w:rPr>
                    <w:sz w:val="18"/>
                    <w:szCs w:val="18"/>
                    <w:lang w:val="en-GB"/>
                  </w:rPr>
                </w:rPrChange>
              </w:rPr>
            </w:pP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5B2D0A6F" w14:textId="77777777" w:rsidR="00B22749" w:rsidRPr="00A52CD9" w:rsidRDefault="00B22749" w:rsidP="00E80F5C">
            <w:pPr>
              <w:rPr>
                <w:sz w:val="18"/>
                <w:szCs w:val="18"/>
                <w:rPrChange w:id="1441" w:author="Vermette, Stephane" w:date="2022-01-19T05:44:00Z">
                  <w:rPr>
                    <w:sz w:val="18"/>
                    <w:szCs w:val="18"/>
                    <w:lang w:val="en-GB"/>
                  </w:rPr>
                </w:rPrChange>
              </w:rPr>
            </w:pPr>
            <w:r w:rsidRPr="00A52CD9">
              <w:rPr>
                <w:sz w:val="18"/>
                <w:szCs w:val="18"/>
                <w:rPrChange w:id="1442" w:author="Vermette, Stephane" w:date="2022-01-19T05:44:00Z">
                  <w:rPr>
                    <w:sz w:val="18"/>
                    <w:szCs w:val="18"/>
                    <w:lang w:val="en-GB"/>
                  </w:rPr>
                </w:rPrChange>
              </w:rPr>
              <w:t>User Chat Interface</w:t>
            </w:r>
          </w:p>
        </w:tc>
        <w:tc>
          <w:tcPr>
            <w:tcW w:w="0" w:type="auto"/>
            <w:tcBorders>
              <w:top w:val="single" w:sz="8" w:space="0" w:color="FFFFFF"/>
              <w:left w:val="single" w:sz="8" w:space="0" w:color="FFFFFF"/>
              <w:bottom w:val="single" w:sz="8" w:space="0" w:color="FFFFFF"/>
              <w:right w:val="single" w:sz="8" w:space="0" w:color="FFFFFF"/>
            </w:tcBorders>
            <w:shd w:val="clear" w:color="auto" w:fill="EAE8F0"/>
            <w:tcMar>
              <w:top w:w="72" w:type="dxa"/>
              <w:left w:w="144" w:type="dxa"/>
              <w:bottom w:w="72" w:type="dxa"/>
              <w:right w:w="144" w:type="dxa"/>
            </w:tcMar>
            <w:hideMark/>
          </w:tcPr>
          <w:p w14:paraId="69F61C36" w14:textId="77777777" w:rsidR="00B22749" w:rsidRPr="00A52CD9" w:rsidRDefault="00B22749" w:rsidP="00E80F5C">
            <w:pPr>
              <w:rPr>
                <w:sz w:val="18"/>
                <w:szCs w:val="18"/>
                <w:rPrChange w:id="1443" w:author="Vermette, Stephane" w:date="2022-01-19T05:44:00Z">
                  <w:rPr>
                    <w:sz w:val="18"/>
                    <w:szCs w:val="18"/>
                    <w:lang w:val="en-GB"/>
                  </w:rPr>
                </w:rPrChange>
              </w:rPr>
            </w:pPr>
            <w:r w:rsidRPr="00A52CD9">
              <w:rPr>
                <w:sz w:val="18"/>
                <w:szCs w:val="18"/>
                <w:rPrChange w:id="1444" w:author="Vermette, Stephane" w:date="2022-01-19T05:44:00Z">
                  <w:rPr>
                    <w:sz w:val="18"/>
                    <w:szCs w:val="18"/>
                    <w:lang w:val="en-GB"/>
                  </w:rPr>
                </w:rPrChange>
              </w:rPr>
              <w:t>UPtime Portal Web Chat, Microsoft Teams</w:t>
            </w:r>
          </w:p>
        </w:tc>
      </w:tr>
    </w:tbl>
    <w:p w14:paraId="0A8A9F84" w14:textId="34D56752" w:rsidR="00617014" w:rsidRPr="00A52CD9" w:rsidRDefault="007207C4" w:rsidP="00A52CD9">
      <w:pPr>
        <w:pStyle w:val="Heading1"/>
      </w:pPr>
      <w:bookmarkStart w:id="1445" w:name="_Toc88474817"/>
      <w:commentRangeStart w:id="1446"/>
      <w:r w:rsidRPr="00A52CD9">
        <w:lastRenderedPageBreak/>
        <w:t>UPtime Services</w:t>
      </w:r>
      <w:r w:rsidR="00337F85" w:rsidRPr="00A52CD9">
        <w:t>-</w:t>
      </w:r>
      <w:r w:rsidR="00932042" w:rsidRPr="00A52CD9">
        <w:t>Initial</w:t>
      </w:r>
      <w:r w:rsidR="00361878" w:rsidRPr="00A52CD9">
        <w:t xml:space="preserve"> </w:t>
      </w:r>
      <w:r w:rsidR="00751EE5" w:rsidRPr="00A52CD9">
        <w:t>Release</w:t>
      </w:r>
      <w:r w:rsidR="00047FF6" w:rsidRPr="00A52CD9">
        <w:t>/R2</w:t>
      </w:r>
      <w:r w:rsidR="00CA1FD9" w:rsidRPr="00A52CD9">
        <w:t xml:space="preserve"> - WIP</w:t>
      </w:r>
      <w:bookmarkEnd w:id="1445"/>
      <w:commentRangeEnd w:id="1446"/>
      <w:r w:rsidR="00650DD5" w:rsidRPr="00A52CD9">
        <w:rPr>
          <w:rStyle w:val="CommentReference"/>
          <w:rFonts w:cs="Times New Roman"/>
          <w:b w:val="0"/>
          <w:bCs w:val="0"/>
          <w:color w:val="000000"/>
          <w:kern w:val="0"/>
          <w:lang w:val="en-US"/>
        </w:rPr>
        <w:commentReference w:id="1446"/>
      </w:r>
    </w:p>
    <w:p w14:paraId="52966C3C" w14:textId="77777777" w:rsidR="00422024" w:rsidRPr="00A52CD9" w:rsidRDefault="00422024" w:rsidP="00A52CD9">
      <w:pPr>
        <w:pStyle w:val="BodyText"/>
      </w:pPr>
    </w:p>
    <w:p w14:paraId="783315FE" w14:textId="77777777" w:rsidR="00755A66" w:rsidRPr="00A52CD9" w:rsidRDefault="00422024" w:rsidP="00A52CD9">
      <w:pPr>
        <w:pStyle w:val="BodyText"/>
      </w:pPr>
      <w:r w:rsidRPr="00A52CD9">
        <w:t xml:space="preserve">Below diagram illustrates the </w:t>
      </w:r>
      <w:r w:rsidRPr="00A52CD9">
        <w:rPr>
          <w:b/>
          <w:bCs/>
        </w:rPr>
        <w:t>UPtime Release 2.0</w:t>
      </w:r>
      <w:r w:rsidRPr="00A52CD9">
        <w:t xml:space="preserve"> Features</w:t>
      </w:r>
    </w:p>
    <w:p w14:paraId="6FC32DEF" w14:textId="0716F628" w:rsidR="00422024" w:rsidRPr="00A52CD9" w:rsidRDefault="00422024" w:rsidP="00A52CD9">
      <w:pPr>
        <w:pStyle w:val="BodyText"/>
      </w:pPr>
      <w:r w:rsidRPr="00A52CD9">
        <w:rPr>
          <w:rPrChange w:id="1447" w:author="Vermette, Stephane" w:date="2022-01-19T05:44:00Z">
            <w:rPr>
              <w:noProof/>
            </w:rPr>
          </w:rPrChange>
        </w:rPr>
        <w:drawing>
          <wp:anchor distT="0" distB="0" distL="114300" distR="114300" simplePos="0" relativeHeight="251658250" behindDoc="0" locked="0" layoutInCell="1" allowOverlap="1" wp14:anchorId="2DC62F7F" wp14:editId="2EE1CEFB">
            <wp:simplePos x="0" y="0"/>
            <wp:positionH relativeFrom="page">
              <wp:posOffset>1028065</wp:posOffset>
            </wp:positionH>
            <wp:positionV relativeFrom="paragraph">
              <wp:posOffset>214630</wp:posOffset>
            </wp:positionV>
            <wp:extent cx="5904865" cy="3103880"/>
            <wp:effectExtent l="0" t="0" r="635" b="1270"/>
            <wp:wrapTopAndBottom/>
            <wp:docPr id="84588404" name="Picture 845884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404" name="Picture 84588404">
                      <a:extLst>
                        <a:ext uri="{C183D7F6-B498-43B3-948B-1728B52AA6E4}">
                          <adec:decorative xmlns:adec="http://schemas.microsoft.com/office/drawing/2017/decorative" val="1"/>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4865" cy="3103880"/>
                    </a:xfrm>
                    <a:prstGeom prst="rect">
                      <a:avLst/>
                    </a:prstGeom>
                  </pic:spPr>
                </pic:pic>
              </a:graphicData>
            </a:graphic>
          </wp:anchor>
        </w:drawing>
      </w:r>
    </w:p>
    <w:p w14:paraId="3D7B0ED6" w14:textId="77777777" w:rsidR="00492E76" w:rsidRPr="00A52CD9" w:rsidRDefault="00492E76" w:rsidP="00A52CD9">
      <w:pPr>
        <w:pStyle w:val="BodyText"/>
      </w:pPr>
    </w:p>
    <w:tbl>
      <w:tblPr>
        <w:tblW w:w="5125" w:type="pct"/>
        <w:tblLook w:val="04A0" w:firstRow="1" w:lastRow="0" w:firstColumn="1" w:lastColumn="0" w:noHBand="0" w:noVBand="1"/>
      </w:tblPr>
      <w:tblGrid>
        <w:gridCol w:w="2980"/>
        <w:gridCol w:w="5397"/>
        <w:gridCol w:w="855"/>
      </w:tblGrid>
      <w:tr w:rsidR="00755A66" w:rsidRPr="00A52CD9" w14:paraId="2C675848"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BEA08FC" w14:textId="77777777" w:rsidR="00755A66" w:rsidRPr="00A52CD9" w:rsidRDefault="00755A66" w:rsidP="00755A66">
            <w:pPr>
              <w:jc w:val="center"/>
              <w:rPr>
                <w:rFonts w:eastAsia="Times New Roman" w:cs="Arial"/>
                <w:b/>
                <w:bCs/>
                <w:sz w:val="20"/>
              </w:rPr>
            </w:pPr>
            <w:r w:rsidRPr="00A52CD9">
              <w:rPr>
                <w:rFonts w:eastAsia="Times New Roman" w:cs="Arial"/>
                <w:b/>
                <w:bCs/>
                <w:sz w:val="20"/>
              </w:rPr>
              <w:t>UPtime Components Quick Reference</w:t>
            </w:r>
          </w:p>
        </w:tc>
      </w:tr>
      <w:tr w:rsidR="00755A66" w:rsidRPr="00A52CD9" w14:paraId="17289564" w14:textId="77777777" w:rsidTr="00755A66">
        <w:trPr>
          <w:trHeight w:val="315"/>
        </w:trPr>
        <w:tc>
          <w:tcPr>
            <w:tcW w:w="1614" w:type="pct"/>
            <w:tcBorders>
              <w:top w:val="nil"/>
              <w:left w:val="single" w:sz="8" w:space="0" w:color="425563"/>
              <w:bottom w:val="nil"/>
              <w:right w:val="single" w:sz="8" w:space="0" w:color="425563"/>
            </w:tcBorders>
            <w:shd w:val="clear" w:color="000000" w:fill="666666"/>
            <w:vAlign w:val="center"/>
            <w:hideMark/>
          </w:tcPr>
          <w:p w14:paraId="13B2867E" w14:textId="77777777" w:rsidR="00755A66" w:rsidRPr="00A52CD9" w:rsidRDefault="00755A66" w:rsidP="00755A66">
            <w:pPr>
              <w:jc w:val="center"/>
              <w:rPr>
                <w:rFonts w:eastAsia="Times New Roman" w:cs="Arial"/>
                <w:b/>
                <w:bCs/>
                <w:color w:val="FFFFFF"/>
                <w:sz w:val="20"/>
              </w:rPr>
            </w:pPr>
            <w:r w:rsidRPr="00A52CD9">
              <w:rPr>
                <w:rFonts w:eastAsia="Times New Roman" w:cs="Arial"/>
                <w:b/>
                <w:bCs/>
                <w:color w:val="FFFFFF"/>
                <w:sz w:val="20"/>
              </w:rPr>
              <w:t>Service</w:t>
            </w:r>
          </w:p>
        </w:tc>
        <w:tc>
          <w:tcPr>
            <w:tcW w:w="2923" w:type="pct"/>
            <w:tcBorders>
              <w:top w:val="nil"/>
              <w:left w:val="nil"/>
              <w:bottom w:val="nil"/>
              <w:right w:val="single" w:sz="8" w:space="0" w:color="425563"/>
            </w:tcBorders>
            <w:shd w:val="clear" w:color="000000" w:fill="666666"/>
            <w:vAlign w:val="center"/>
            <w:hideMark/>
          </w:tcPr>
          <w:p w14:paraId="42DE5C6D" w14:textId="77777777" w:rsidR="00755A66" w:rsidRPr="00A52CD9" w:rsidRDefault="00755A66" w:rsidP="00755A66">
            <w:pPr>
              <w:jc w:val="center"/>
              <w:rPr>
                <w:rFonts w:eastAsia="Times New Roman" w:cs="Arial"/>
                <w:b/>
                <w:bCs/>
                <w:color w:val="FFFFFF"/>
                <w:sz w:val="20"/>
              </w:rPr>
            </w:pPr>
            <w:r w:rsidRPr="00A52CD9">
              <w:rPr>
                <w:rFonts w:eastAsia="Times New Roman" w:cs="Arial"/>
                <w:b/>
                <w:bCs/>
                <w:color w:val="FFFFFF"/>
                <w:sz w:val="20"/>
              </w:rPr>
              <w:t>Description</w:t>
            </w:r>
          </w:p>
        </w:tc>
        <w:tc>
          <w:tcPr>
            <w:tcW w:w="463" w:type="pct"/>
            <w:tcBorders>
              <w:top w:val="nil"/>
              <w:left w:val="nil"/>
              <w:bottom w:val="nil"/>
              <w:right w:val="single" w:sz="8" w:space="0" w:color="425563"/>
            </w:tcBorders>
            <w:shd w:val="clear" w:color="000000" w:fill="666666"/>
            <w:vAlign w:val="bottom"/>
            <w:hideMark/>
          </w:tcPr>
          <w:p w14:paraId="678C9477" w14:textId="77777777" w:rsidR="00755A66" w:rsidRPr="00A52CD9" w:rsidRDefault="00755A66" w:rsidP="00755A66">
            <w:pPr>
              <w:jc w:val="center"/>
              <w:rPr>
                <w:rFonts w:eastAsia="Times New Roman" w:cs="Arial"/>
                <w:b/>
                <w:bCs/>
                <w:color w:val="FFFFFF"/>
                <w:sz w:val="20"/>
              </w:rPr>
            </w:pPr>
            <w:r w:rsidRPr="00A52CD9">
              <w:rPr>
                <w:rFonts w:eastAsia="Times New Roman" w:cs="Arial"/>
                <w:b/>
                <w:bCs/>
                <w:color w:val="FFFFFF"/>
                <w:sz w:val="20"/>
              </w:rPr>
              <w:t>Link</w:t>
            </w:r>
          </w:p>
        </w:tc>
      </w:tr>
      <w:tr w:rsidR="00755A66" w:rsidRPr="00A52CD9" w14:paraId="5FF2A1EE"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FFED00"/>
            <w:vAlign w:val="center"/>
            <w:hideMark/>
          </w:tcPr>
          <w:p w14:paraId="0AF7CFFC" w14:textId="77777777" w:rsidR="00755A66" w:rsidRPr="00A52CD9" w:rsidRDefault="00755A66" w:rsidP="00755A66">
            <w:pPr>
              <w:jc w:val="center"/>
              <w:rPr>
                <w:rFonts w:eastAsia="Times New Roman" w:cs="Arial"/>
                <w:b/>
                <w:bCs/>
                <w:sz w:val="18"/>
                <w:szCs w:val="18"/>
              </w:rPr>
            </w:pPr>
            <w:r w:rsidRPr="00A52CD9">
              <w:rPr>
                <w:rFonts w:eastAsia="Times New Roman" w:cs="Arial"/>
                <w:b/>
                <w:bCs/>
                <w:sz w:val="18"/>
                <w:szCs w:val="18"/>
              </w:rPr>
              <w:t>General</w:t>
            </w:r>
          </w:p>
        </w:tc>
      </w:tr>
      <w:tr w:rsidR="00755A66" w:rsidRPr="00A52CD9" w14:paraId="1FC18B9E"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A3B07D1" w14:textId="77777777" w:rsidR="00755A66" w:rsidRPr="00A52CD9" w:rsidRDefault="00755A66" w:rsidP="00755A66">
            <w:pPr>
              <w:rPr>
                <w:rFonts w:eastAsia="Times New Roman" w:cs="Arial"/>
                <w:sz w:val="18"/>
                <w:szCs w:val="18"/>
              </w:rPr>
            </w:pPr>
            <w:r w:rsidRPr="00A52CD9">
              <w:rPr>
                <w:rFonts w:eastAsia="Times New Roman" w:cs="Arial"/>
                <w:sz w:val="18"/>
                <w:szCs w:val="18"/>
              </w:rPr>
              <w:t>SAML based Authentication / Single Sign On</w:t>
            </w:r>
          </w:p>
        </w:tc>
        <w:tc>
          <w:tcPr>
            <w:tcW w:w="2923" w:type="pct"/>
            <w:tcBorders>
              <w:top w:val="nil"/>
              <w:left w:val="nil"/>
              <w:bottom w:val="single" w:sz="8" w:space="0" w:color="425563"/>
              <w:right w:val="single" w:sz="8" w:space="0" w:color="425563"/>
            </w:tcBorders>
            <w:shd w:val="clear" w:color="auto" w:fill="auto"/>
            <w:vAlign w:val="center"/>
            <w:hideMark/>
          </w:tcPr>
          <w:p w14:paraId="45A7CD65"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nil"/>
              <w:right w:val="single" w:sz="8" w:space="0" w:color="auto"/>
            </w:tcBorders>
            <w:shd w:val="clear" w:color="auto" w:fill="auto"/>
            <w:vAlign w:val="bottom"/>
            <w:hideMark/>
          </w:tcPr>
          <w:p w14:paraId="517F67E5" w14:textId="1714C4DD" w:rsidR="00755A66" w:rsidRPr="00A52CD9" w:rsidRDefault="00C423ED" w:rsidP="00755A66">
            <w:pPr>
              <w:jc w:val="center"/>
              <w:rPr>
                <w:rFonts w:ascii="Calibri" w:eastAsia="Times New Roman" w:hAnsi="Calibri" w:cs="Calibri"/>
                <w:color w:val="0563C1"/>
                <w:szCs w:val="22"/>
                <w:u w:val="single"/>
              </w:rPr>
            </w:pPr>
            <w:hyperlink w:anchor="_SAML_based_Authentication" w:history="1">
              <w:r w:rsidR="00755A66" w:rsidRPr="00A52CD9">
                <w:rPr>
                  <w:rStyle w:val="Hyperlink"/>
                  <w:rFonts w:ascii="Calibri" w:eastAsia="Times New Roman" w:hAnsi="Calibri" w:cs="Calibri"/>
                  <w:szCs w:val="22"/>
                </w:rPr>
                <w:t>Go To</w:t>
              </w:r>
            </w:hyperlink>
          </w:p>
        </w:tc>
      </w:tr>
      <w:tr w:rsidR="00755A66" w:rsidRPr="00A52CD9" w14:paraId="5C6812F0"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5F15F48E" w14:textId="77777777" w:rsidR="00755A66" w:rsidRPr="00A52CD9" w:rsidRDefault="00755A66" w:rsidP="00755A66">
            <w:pPr>
              <w:rPr>
                <w:rFonts w:eastAsia="Times New Roman" w:cs="Arial"/>
                <w:sz w:val="18"/>
                <w:szCs w:val="18"/>
              </w:rPr>
            </w:pPr>
            <w:r w:rsidRPr="00A52CD9">
              <w:rPr>
                <w:rFonts w:eastAsia="Times New Roman" w:cs="Arial"/>
                <w:sz w:val="18"/>
                <w:szCs w:val="18"/>
              </w:rPr>
              <w:t>Standard welcome greeting</w:t>
            </w:r>
          </w:p>
        </w:tc>
        <w:tc>
          <w:tcPr>
            <w:tcW w:w="2923" w:type="pct"/>
            <w:tcBorders>
              <w:top w:val="nil"/>
              <w:left w:val="nil"/>
              <w:bottom w:val="single" w:sz="8" w:space="0" w:color="425563"/>
              <w:right w:val="single" w:sz="8" w:space="0" w:color="425563"/>
            </w:tcBorders>
            <w:shd w:val="clear" w:color="auto" w:fill="auto"/>
            <w:vAlign w:val="center"/>
            <w:hideMark/>
          </w:tcPr>
          <w:p w14:paraId="6853C25A"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7053DD92" w14:textId="77777777" w:rsidR="00755A66" w:rsidRPr="00A52CD9" w:rsidRDefault="00C423ED" w:rsidP="00755A66">
            <w:pPr>
              <w:jc w:val="center"/>
              <w:rPr>
                <w:rFonts w:ascii="Calibri" w:eastAsia="Times New Roman" w:hAnsi="Calibri" w:cs="Calibri"/>
                <w:color w:val="0563C1"/>
                <w:szCs w:val="22"/>
                <w:u w:val="single"/>
              </w:rPr>
            </w:pPr>
            <w:hyperlink r:id="rId34" w:anchor="RANGE!_Exchange_Online_Administrative" w:history="1">
              <w:r w:rsidR="00755A66" w:rsidRPr="00A52CD9">
                <w:rPr>
                  <w:rFonts w:ascii="Calibri" w:eastAsia="Times New Roman" w:hAnsi="Calibri" w:cs="Calibri"/>
                  <w:color w:val="0563C1"/>
                  <w:szCs w:val="22"/>
                  <w:u w:val="single"/>
                </w:rPr>
                <w:t>Go To</w:t>
              </w:r>
            </w:hyperlink>
          </w:p>
        </w:tc>
      </w:tr>
      <w:tr w:rsidR="00755A66" w:rsidRPr="00A52CD9" w14:paraId="23B8198F"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1FAB666B" w14:textId="77777777" w:rsidR="00755A66" w:rsidRPr="00A52CD9" w:rsidRDefault="00755A66" w:rsidP="00755A66">
            <w:pPr>
              <w:rPr>
                <w:rFonts w:eastAsia="Times New Roman" w:cs="Arial"/>
                <w:sz w:val="18"/>
                <w:szCs w:val="18"/>
              </w:rPr>
            </w:pPr>
            <w:r w:rsidRPr="00A52CD9">
              <w:rPr>
                <w:rFonts w:eastAsia="Times New Roman" w:cs="Arial"/>
                <w:sz w:val="18"/>
                <w:szCs w:val="18"/>
              </w:rPr>
              <w:t>Message of the day</w:t>
            </w:r>
          </w:p>
        </w:tc>
        <w:tc>
          <w:tcPr>
            <w:tcW w:w="2923" w:type="pct"/>
            <w:tcBorders>
              <w:top w:val="nil"/>
              <w:left w:val="nil"/>
              <w:bottom w:val="single" w:sz="8" w:space="0" w:color="425563"/>
              <w:right w:val="single" w:sz="8" w:space="0" w:color="425563"/>
            </w:tcBorders>
            <w:shd w:val="clear" w:color="auto" w:fill="auto"/>
            <w:vAlign w:val="center"/>
            <w:hideMark/>
          </w:tcPr>
          <w:p w14:paraId="0D84D990"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3C9B0FC0" w14:textId="77777777" w:rsidR="00755A66" w:rsidRPr="00A52CD9" w:rsidRDefault="00C423ED" w:rsidP="00755A66">
            <w:pPr>
              <w:jc w:val="center"/>
              <w:rPr>
                <w:rFonts w:ascii="Calibri" w:eastAsia="Times New Roman" w:hAnsi="Calibri" w:cs="Calibri"/>
                <w:color w:val="0563C1"/>
                <w:szCs w:val="22"/>
                <w:u w:val="single"/>
              </w:rPr>
            </w:pPr>
            <w:hyperlink r:id="rId35" w:anchor="RANGE!_Exchange_Hybrid" w:history="1">
              <w:r w:rsidR="00755A66" w:rsidRPr="00A52CD9">
                <w:rPr>
                  <w:rFonts w:ascii="Calibri" w:eastAsia="Times New Roman" w:hAnsi="Calibri" w:cs="Calibri"/>
                  <w:color w:val="0563C1"/>
                  <w:szCs w:val="22"/>
                  <w:u w:val="single"/>
                </w:rPr>
                <w:t>Go To</w:t>
              </w:r>
            </w:hyperlink>
          </w:p>
        </w:tc>
      </w:tr>
      <w:tr w:rsidR="00D8624B" w:rsidRPr="00A52CD9" w14:paraId="0AE842CA"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tcPr>
          <w:p w14:paraId="559E7D5B" w14:textId="77777777" w:rsidR="00D8624B" w:rsidRPr="00A52CD9" w:rsidRDefault="00D8624B" w:rsidP="00755A66">
            <w:pPr>
              <w:rPr>
                <w:rFonts w:eastAsia="Times New Roman" w:cs="Arial"/>
                <w:sz w:val="18"/>
                <w:szCs w:val="18"/>
              </w:rPr>
            </w:pPr>
          </w:p>
        </w:tc>
        <w:tc>
          <w:tcPr>
            <w:tcW w:w="2923" w:type="pct"/>
            <w:tcBorders>
              <w:top w:val="nil"/>
              <w:left w:val="nil"/>
              <w:bottom w:val="single" w:sz="8" w:space="0" w:color="425563"/>
              <w:right w:val="single" w:sz="8" w:space="0" w:color="425563"/>
            </w:tcBorders>
            <w:shd w:val="clear" w:color="auto" w:fill="auto"/>
            <w:vAlign w:val="center"/>
          </w:tcPr>
          <w:p w14:paraId="3C3BFCFA" w14:textId="77777777" w:rsidR="00D8624B" w:rsidRPr="00A52CD9" w:rsidRDefault="00D8624B" w:rsidP="00755A66">
            <w:pPr>
              <w:rPr>
                <w:rFonts w:eastAsia="Times New Roman" w:cs="Arial"/>
                <w:sz w:val="18"/>
                <w:szCs w:val="18"/>
              </w:rPr>
            </w:pPr>
          </w:p>
        </w:tc>
        <w:tc>
          <w:tcPr>
            <w:tcW w:w="463" w:type="pct"/>
            <w:tcBorders>
              <w:top w:val="single" w:sz="8" w:space="0" w:color="425563"/>
              <w:left w:val="nil"/>
              <w:bottom w:val="nil"/>
              <w:right w:val="single" w:sz="8" w:space="0" w:color="auto"/>
            </w:tcBorders>
            <w:shd w:val="clear" w:color="auto" w:fill="auto"/>
            <w:vAlign w:val="bottom"/>
          </w:tcPr>
          <w:p w14:paraId="6464D264" w14:textId="77777777" w:rsidR="00D8624B" w:rsidRPr="00A52CD9" w:rsidRDefault="00D8624B" w:rsidP="00755A66">
            <w:pPr>
              <w:jc w:val="center"/>
              <w:rPr>
                <w:rFonts w:ascii="Calibri" w:eastAsia="Times New Roman" w:hAnsi="Calibri" w:cs="Calibri"/>
                <w:color w:val="0563C1"/>
                <w:szCs w:val="22"/>
                <w:u w:val="single"/>
              </w:rPr>
            </w:pPr>
          </w:p>
        </w:tc>
      </w:tr>
      <w:tr w:rsidR="00755A66" w:rsidRPr="00A52CD9" w14:paraId="28521844"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FFED00"/>
            <w:vAlign w:val="center"/>
            <w:hideMark/>
          </w:tcPr>
          <w:p w14:paraId="68B9507F" w14:textId="77777777" w:rsidR="00755A66" w:rsidRPr="00A52CD9" w:rsidRDefault="00755A66" w:rsidP="00755A66">
            <w:pPr>
              <w:jc w:val="center"/>
              <w:rPr>
                <w:rFonts w:eastAsia="Times New Roman" w:cs="Arial"/>
                <w:b/>
                <w:bCs/>
                <w:sz w:val="18"/>
                <w:szCs w:val="18"/>
              </w:rPr>
            </w:pPr>
            <w:r w:rsidRPr="00A52CD9">
              <w:rPr>
                <w:rFonts w:eastAsia="Times New Roman" w:cs="Arial"/>
                <w:b/>
                <w:bCs/>
                <w:sz w:val="18"/>
                <w:szCs w:val="18"/>
              </w:rPr>
              <w:t>Portal Services</w:t>
            </w:r>
          </w:p>
        </w:tc>
      </w:tr>
      <w:tr w:rsidR="00755A66" w:rsidRPr="00A52CD9" w14:paraId="6AE4575B"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079B367" w14:textId="77777777" w:rsidR="00755A66" w:rsidRPr="00A52CD9" w:rsidRDefault="00755A66" w:rsidP="00755A66">
            <w:pPr>
              <w:rPr>
                <w:rFonts w:eastAsia="Times New Roman" w:cs="Arial"/>
                <w:sz w:val="18"/>
                <w:szCs w:val="18"/>
              </w:rPr>
            </w:pPr>
            <w:r w:rsidRPr="00A52CD9">
              <w:rPr>
                <w:rFonts w:eastAsia="Times New Roman" w:cs="Arial"/>
                <w:sz w:val="18"/>
                <w:szCs w:val="18"/>
              </w:rPr>
              <w:t>News / What’s New</w:t>
            </w:r>
          </w:p>
        </w:tc>
        <w:tc>
          <w:tcPr>
            <w:tcW w:w="2923" w:type="pct"/>
            <w:tcBorders>
              <w:top w:val="nil"/>
              <w:left w:val="nil"/>
              <w:bottom w:val="single" w:sz="8" w:space="0" w:color="425563"/>
              <w:right w:val="single" w:sz="8" w:space="0" w:color="425563"/>
            </w:tcBorders>
            <w:shd w:val="clear" w:color="auto" w:fill="auto"/>
            <w:vAlign w:val="center"/>
            <w:hideMark/>
          </w:tcPr>
          <w:p w14:paraId="07E47A4C"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nil"/>
              <w:right w:val="single" w:sz="8" w:space="0" w:color="auto"/>
            </w:tcBorders>
            <w:shd w:val="clear" w:color="auto" w:fill="auto"/>
            <w:vAlign w:val="bottom"/>
            <w:hideMark/>
          </w:tcPr>
          <w:p w14:paraId="63345D18"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635DFF3B"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54F81EA4" w14:textId="77777777" w:rsidR="00755A66" w:rsidRPr="00A52CD9" w:rsidRDefault="00755A66" w:rsidP="00755A66">
            <w:pPr>
              <w:rPr>
                <w:rFonts w:eastAsia="Times New Roman" w:cs="Arial"/>
                <w:sz w:val="18"/>
                <w:szCs w:val="18"/>
              </w:rPr>
            </w:pPr>
            <w:r w:rsidRPr="00A52CD9">
              <w:rPr>
                <w:rFonts w:eastAsia="Times New Roman" w:cs="Arial"/>
                <w:sz w:val="18"/>
                <w:szCs w:val="18"/>
              </w:rPr>
              <w:t>Announcements</w:t>
            </w:r>
          </w:p>
        </w:tc>
        <w:tc>
          <w:tcPr>
            <w:tcW w:w="2923" w:type="pct"/>
            <w:tcBorders>
              <w:top w:val="nil"/>
              <w:left w:val="nil"/>
              <w:bottom w:val="single" w:sz="8" w:space="0" w:color="425563"/>
              <w:right w:val="single" w:sz="8" w:space="0" w:color="425563"/>
            </w:tcBorders>
            <w:shd w:val="clear" w:color="auto" w:fill="auto"/>
            <w:vAlign w:val="center"/>
            <w:hideMark/>
          </w:tcPr>
          <w:p w14:paraId="4DBC58A9"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DA2387D"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0941A883"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281562E3" w14:textId="77777777" w:rsidR="00755A66" w:rsidRPr="00A52CD9" w:rsidRDefault="00755A66" w:rsidP="00755A66">
            <w:pPr>
              <w:rPr>
                <w:rFonts w:eastAsia="Times New Roman" w:cs="Arial"/>
                <w:sz w:val="18"/>
                <w:szCs w:val="18"/>
              </w:rPr>
            </w:pPr>
            <w:r w:rsidRPr="00A52CD9">
              <w:rPr>
                <w:rFonts w:eastAsia="Times New Roman" w:cs="Arial"/>
                <w:sz w:val="18"/>
                <w:szCs w:val="18"/>
              </w:rPr>
              <w:t>Search Keyword &amp; Filter</w:t>
            </w:r>
          </w:p>
        </w:tc>
        <w:tc>
          <w:tcPr>
            <w:tcW w:w="2923" w:type="pct"/>
            <w:tcBorders>
              <w:top w:val="nil"/>
              <w:left w:val="nil"/>
              <w:bottom w:val="single" w:sz="8" w:space="0" w:color="425563"/>
              <w:right w:val="single" w:sz="8" w:space="0" w:color="425563"/>
            </w:tcBorders>
            <w:shd w:val="clear" w:color="auto" w:fill="auto"/>
            <w:vAlign w:val="center"/>
            <w:hideMark/>
          </w:tcPr>
          <w:p w14:paraId="577F59E2"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BA80E84"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3EA26927"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36EA52CD" w14:textId="77777777" w:rsidR="00755A66" w:rsidRPr="00A52CD9" w:rsidRDefault="00755A66" w:rsidP="00755A66">
            <w:pPr>
              <w:rPr>
                <w:rFonts w:eastAsia="Times New Roman" w:cs="Arial"/>
                <w:sz w:val="18"/>
                <w:szCs w:val="18"/>
              </w:rPr>
            </w:pPr>
            <w:r w:rsidRPr="00A52CD9">
              <w:rPr>
                <w:rFonts w:eastAsia="Times New Roman" w:cs="Arial"/>
                <w:sz w:val="18"/>
                <w:szCs w:val="18"/>
              </w:rPr>
              <w:t>View Incident &amp; Request Details</w:t>
            </w:r>
          </w:p>
        </w:tc>
        <w:tc>
          <w:tcPr>
            <w:tcW w:w="2923" w:type="pct"/>
            <w:tcBorders>
              <w:top w:val="nil"/>
              <w:left w:val="nil"/>
              <w:bottom w:val="single" w:sz="8" w:space="0" w:color="425563"/>
              <w:right w:val="single" w:sz="8" w:space="0" w:color="425563"/>
            </w:tcBorders>
            <w:shd w:val="clear" w:color="auto" w:fill="auto"/>
            <w:vAlign w:val="center"/>
            <w:hideMark/>
          </w:tcPr>
          <w:p w14:paraId="56775890" w14:textId="77777777" w:rsidR="00755A66" w:rsidRPr="00A52CD9" w:rsidRDefault="00755A66" w:rsidP="00755A66">
            <w:pPr>
              <w:rPr>
                <w:rFonts w:eastAsia="Times New Roman" w:cs="Arial"/>
                <w:sz w:val="18"/>
                <w:szCs w:val="18"/>
              </w:rPr>
            </w:pPr>
            <w:r w:rsidRPr="00A52CD9">
              <w:rPr>
                <w:rFonts w:eastAsia="Times New Roman" w:cs="Arial"/>
                <w:sz w:val="18"/>
                <w:szCs w:val="18"/>
              </w:rPr>
              <w:t>Ability to interact with support tickets (add comments etc.)</w:t>
            </w:r>
          </w:p>
        </w:tc>
        <w:tc>
          <w:tcPr>
            <w:tcW w:w="463" w:type="pct"/>
            <w:tcBorders>
              <w:top w:val="single" w:sz="8" w:space="0" w:color="425563"/>
              <w:left w:val="nil"/>
              <w:bottom w:val="nil"/>
              <w:right w:val="single" w:sz="8" w:space="0" w:color="auto"/>
            </w:tcBorders>
            <w:shd w:val="clear" w:color="auto" w:fill="auto"/>
            <w:vAlign w:val="bottom"/>
            <w:hideMark/>
          </w:tcPr>
          <w:p w14:paraId="3B8D8134"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44016435"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7A8DF05" w14:textId="77777777" w:rsidR="00755A66" w:rsidRPr="00A52CD9" w:rsidRDefault="00755A66" w:rsidP="00755A66">
            <w:pPr>
              <w:rPr>
                <w:rFonts w:eastAsia="Times New Roman" w:cs="Arial"/>
                <w:sz w:val="18"/>
                <w:szCs w:val="18"/>
              </w:rPr>
            </w:pPr>
            <w:r w:rsidRPr="00A52CD9">
              <w:rPr>
                <w:rFonts w:eastAsia="Times New Roman" w:cs="Arial"/>
                <w:sz w:val="18"/>
                <w:szCs w:val="18"/>
              </w:rPr>
              <w:t>Password Expiry Notification</w:t>
            </w:r>
          </w:p>
        </w:tc>
        <w:tc>
          <w:tcPr>
            <w:tcW w:w="2923" w:type="pct"/>
            <w:tcBorders>
              <w:top w:val="nil"/>
              <w:left w:val="nil"/>
              <w:bottom w:val="single" w:sz="8" w:space="0" w:color="425563"/>
              <w:right w:val="single" w:sz="8" w:space="0" w:color="425563"/>
            </w:tcBorders>
            <w:shd w:val="clear" w:color="auto" w:fill="auto"/>
            <w:vAlign w:val="center"/>
            <w:hideMark/>
          </w:tcPr>
          <w:p w14:paraId="2480CB90" w14:textId="5183DDE4" w:rsidR="00755A66" w:rsidRPr="00A52CD9" w:rsidRDefault="00755A66" w:rsidP="00755A66">
            <w:pPr>
              <w:rPr>
                <w:rFonts w:eastAsia="Times New Roman" w:cs="Arial"/>
                <w:sz w:val="18"/>
                <w:szCs w:val="18"/>
              </w:rPr>
            </w:pPr>
            <w:r w:rsidRPr="00A52CD9">
              <w:rPr>
                <w:rFonts w:eastAsia="Times New Roman" w:cs="Arial"/>
                <w:sz w:val="18"/>
                <w:szCs w:val="18"/>
              </w:rPr>
              <w:t> </w:t>
            </w:r>
            <w:r w:rsidR="00205DA8" w:rsidRPr="00A52CD9">
              <w:rPr>
                <w:rFonts w:eastAsia="Times New Roman" w:cs="Arial"/>
                <w:sz w:val="18"/>
                <w:szCs w:val="18"/>
              </w:rPr>
              <w:t xml:space="preserve">Notify when </w:t>
            </w:r>
            <w:r w:rsidR="005805B6" w:rsidRPr="00A52CD9">
              <w:rPr>
                <w:rFonts w:eastAsia="Times New Roman" w:cs="Arial"/>
                <w:sz w:val="18"/>
                <w:szCs w:val="18"/>
              </w:rPr>
              <w:t>t</w:t>
            </w:r>
            <w:r w:rsidR="00205DA8" w:rsidRPr="00A52CD9">
              <w:rPr>
                <w:rFonts w:eastAsia="Times New Roman" w:cs="Arial"/>
                <w:sz w:val="18"/>
                <w:szCs w:val="18"/>
              </w:rPr>
              <w:t>he password is going to expire, so that users can change it</w:t>
            </w:r>
          </w:p>
        </w:tc>
        <w:tc>
          <w:tcPr>
            <w:tcW w:w="463" w:type="pct"/>
            <w:tcBorders>
              <w:top w:val="single" w:sz="8" w:space="0" w:color="425563"/>
              <w:left w:val="nil"/>
              <w:bottom w:val="nil"/>
              <w:right w:val="single" w:sz="8" w:space="0" w:color="auto"/>
            </w:tcBorders>
            <w:shd w:val="clear" w:color="auto" w:fill="auto"/>
            <w:vAlign w:val="bottom"/>
            <w:hideMark/>
          </w:tcPr>
          <w:p w14:paraId="7C0E19D1" w14:textId="3DF1CB49" w:rsidR="00755A66" w:rsidRPr="00A52CD9" w:rsidRDefault="00C423ED" w:rsidP="00755A66">
            <w:pPr>
              <w:jc w:val="center"/>
              <w:rPr>
                <w:rFonts w:ascii="Calibri" w:eastAsia="Times New Roman" w:hAnsi="Calibri" w:cs="Calibri"/>
                <w:color w:val="0563C1"/>
                <w:szCs w:val="22"/>
                <w:u w:val="single"/>
              </w:rPr>
            </w:pPr>
            <w:hyperlink w:anchor="_Password_Reset_Reminders_1" w:history="1">
              <w:r w:rsidR="00755A66" w:rsidRPr="00A52CD9">
                <w:rPr>
                  <w:rStyle w:val="Hyperlink"/>
                  <w:rFonts w:ascii="Calibri" w:eastAsia="Times New Roman" w:hAnsi="Calibri" w:cs="Calibri"/>
                  <w:szCs w:val="22"/>
                </w:rPr>
                <w:t>Go To</w:t>
              </w:r>
            </w:hyperlink>
          </w:p>
        </w:tc>
      </w:tr>
      <w:tr w:rsidR="00755A66" w:rsidRPr="00A52CD9" w14:paraId="05427611"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4C3E7934" w14:textId="77777777" w:rsidR="00755A66" w:rsidRPr="00A52CD9" w:rsidRDefault="00755A66" w:rsidP="00755A66">
            <w:pPr>
              <w:rPr>
                <w:rFonts w:eastAsia="Times New Roman" w:cs="Arial"/>
                <w:sz w:val="18"/>
                <w:szCs w:val="18"/>
              </w:rPr>
            </w:pPr>
            <w:r w:rsidRPr="00A52CD9">
              <w:rPr>
                <w:rFonts w:eastAsia="Times New Roman" w:cs="Arial"/>
                <w:sz w:val="18"/>
                <w:szCs w:val="18"/>
              </w:rPr>
              <w:t>Chat support from any page</w:t>
            </w:r>
          </w:p>
        </w:tc>
        <w:tc>
          <w:tcPr>
            <w:tcW w:w="2923" w:type="pct"/>
            <w:tcBorders>
              <w:top w:val="nil"/>
              <w:left w:val="nil"/>
              <w:bottom w:val="single" w:sz="8" w:space="0" w:color="425563"/>
              <w:right w:val="single" w:sz="8" w:space="0" w:color="425563"/>
            </w:tcBorders>
            <w:shd w:val="clear" w:color="auto" w:fill="auto"/>
            <w:vAlign w:val="center"/>
            <w:hideMark/>
          </w:tcPr>
          <w:p w14:paraId="13BCA47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6FD7A1D"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78E451AB"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61B8213F" w14:textId="77777777" w:rsidR="00755A66" w:rsidRPr="00A52CD9" w:rsidRDefault="00755A66" w:rsidP="00755A66">
            <w:pPr>
              <w:rPr>
                <w:rFonts w:eastAsia="Times New Roman" w:cs="Arial"/>
                <w:sz w:val="18"/>
                <w:szCs w:val="18"/>
              </w:rPr>
            </w:pPr>
            <w:r w:rsidRPr="00A52CD9">
              <w:rPr>
                <w:rFonts w:eastAsia="Times New Roman" w:cs="Arial"/>
                <w:sz w:val="18"/>
                <w:szCs w:val="18"/>
              </w:rPr>
              <w:t>Incident Card</w:t>
            </w:r>
          </w:p>
        </w:tc>
        <w:tc>
          <w:tcPr>
            <w:tcW w:w="2923" w:type="pct"/>
            <w:tcBorders>
              <w:top w:val="nil"/>
              <w:left w:val="nil"/>
              <w:bottom w:val="single" w:sz="8" w:space="0" w:color="425563"/>
              <w:right w:val="single" w:sz="8" w:space="0" w:color="425563"/>
            </w:tcBorders>
            <w:shd w:val="clear" w:color="auto" w:fill="auto"/>
            <w:vAlign w:val="center"/>
            <w:hideMark/>
          </w:tcPr>
          <w:p w14:paraId="6FE05B21"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0D14FAC0"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5B4268C8"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6A1DF69E" w14:textId="77777777" w:rsidR="00755A66" w:rsidRPr="00A52CD9" w:rsidRDefault="00755A66" w:rsidP="00755A66">
            <w:pPr>
              <w:rPr>
                <w:rFonts w:eastAsia="Times New Roman" w:cs="Arial"/>
                <w:sz w:val="18"/>
                <w:szCs w:val="18"/>
              </w:rPr>
            </w:pPr>
            <w:r w:rsidRPr="00A52CD9">
              <w:rPr>
                <w:rFonts w:eastAsia="Times New Roman" w:cs="Arial"/>
                <w:sz w:val="18"/>
                <w:szCs w:val="18"/>
              </w:rPr>
              <w:t>Request Card</w:t>
            </w:r>
          </w:p>
        </w:tc>
        <w:tc>
          <w:tcPr>
            <w:tcW w:w="2923" w:type="pct"/>
            <w:tcBorders>
              <w:top w:val="nil"/>
              <w:left w:val="nil"/>
              <w:bottom w:val="single" w:sz="8" w:space="0" w:color="425563"/>
              <w:right w:val="single" w:sz="8" w:space="0" w:color="425563"/>
            </w:tcBorders>
            <w:shd w:val="clear" w:color="auto" w:fill="auto"/>
            <w:vAlign w:val="center"/>
            <w:hideMark/>
          </w:tcPr>
          <w:p w14:paraId="1A8B020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61D8F52B"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71763683"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1DBAABA8" w14:textId="77777777" w:rsidR="00755A66" w:rsidRPr="00A52CD9" w:rsidRDefault="00755A66" w:rsidP="00755A66">
            <w:pPr>
              <w:rPr>
                <w:rFonts w:eastAsia="Times New Roman" w:cs="Arial"/>
                <w:sz w:val="18"/>
                <w:szCs w:val="18"/>
              </w:rPr>
            </w:pPr>
            <w:r w:rsidRPr="00A52CD9">
              <w:rPr>
                <w:rFonts w:eastAsia="Times New Roman" w:cs="Arial"/>
                <w:sz w:val="18"/>
                <w:szCs w:val="18"/>
              </w:rPr>
              <w:lastRenderedPageBreak/>
              <w:t>Add attachments to service requests</w:t>
            </w:r>
          </w:p>
        </w:tc>
        <w:tc>
          <w:tcPr>
            <w:tcW w:w="2923" w:type="pct"/>
            <w:tcBorders>
              <w:top w:val="nil"/>
              <w:left w:val="nil"/>
              <w:bottom w:val="single" w:sz="8" w:space="0" w:color="425563"/>
              <w:right w:val="single" w:sz="8" w:space="0" w:color="425563"/>
            </w:tcBorders>
            <w:shd w:val="clear" w:color="auto" w:fill="auto"/>
            <w:vAlign w:val="center"/>
            <w:hideMark/>
          </w:tcPr>
          <w:p w14:paraId="759AB544" w14:textId="2B9839D2" w:rsidR="00D254E2" w:rsidRPr="00A52CD9" w:rsidRDefault="00EC13A2" w:rsidP="005805B6">
            <w:pPr>
              <w:rPr>
                <w:rFonts w:eastAsia="Times New Roman" w:cs="Arial"/>
                <w:sz w:val="18"/>
                <w:szCs w:val="18"/>
              </w:rPr>
            </w:pPr>
            <w:r w:rsidRPr="00A52CD9">
              <w:rPr>
                <w:rFonts w:eastAsia="Times New Roman" w:cs="Arial"/>
                <w:sz w:val="18"/>
                <w:szCs w:val="18"/>
              </w:rPr>
              <w:t>Ability to send/receive attachments, view</w:t>
            </w:r>
            <w:r w:rsidR="00D33D96" w:rsidRPr="00A52CD9">
              <w:rPr>
                <w:rFonts w:eastAsia="Times New Roman" w:cs="Arial"/>
                <w:sz w:val="18"/>
                <w:szCs w:val="18"/>
              </w:rPr>
              <w:t>/</w:t>
            </w:r>
            <w:r w:rsidR="002A0B36" w:rsidRPr="00A52CD9">
              <w:rPr>
                <w:rFonts w:eastAsia="Times New Roman" w:cs="Arial"/>
                <w:sz w:val="18"/>
                <w:szCs w:val="18"/>
              </w:rPr>
              <w:t xml:space="preserve">upload </w:t>
            </w:r>
            <w:proofErr w:type="spellStart"/>
            <w:r w:rsidR="002A0B36" w:rsidRPr="00A52CD9">
              <w:rPr>
                <w:rFonts w:eastAsia="Times New Roman" w:cs="Arial"/>
                <w:sz w:val="18"/>
                <w:szCs w:val="18"/>
              </w:rPr>
              <w:t>attachements</w:t>
            </w:r>
            <w:proofErr w:type="spellEnd"/>
            <w:r w:rsidR="002A0B36" w:rsidRPr="00A52CD9">
              <w:rPr>
                <w:rFonts w:eastAsia="Times New Roman" w:cs="Arial"/>
                <w:sz w:val="18"/>
                <w:szCs w:val="18"/>
              </w:rPr>
              <w:t xml:space="preserve"> to </w:t>
            </w:r>
            <w:r w:rsidR="00D44D99" w:rsidRPr="00A52CD9">
              <w:rPr>
                <w:rFonts w:eastAsia="Times New Roman" w:cs="Arial"/>
                <w:sz w:val="18"/>
                <w:szCs w:val="18"/>
              </w:rPr>
              <w:t>the Incident record</w:t>
            </w:r>
          </w:p>
          <w:p w14:paraId="1D580E32" w14:textId="74DDAA47" w:rsidR="00755A66" w:rsidRPr="00A52CD9" w:rsidRDefault="00755A66" w:rsidP="00755A66">
            <w:pPr>
              <w:rPr>
                <w:rFonts w:eastAsia="Times New Roman" w:cs="Arial"/>
                <w:sz w:val="18"/>
                <w:szCs w:val="18"/>
              </w:rPr>
            </w:pPr>
          </w:p>
        </w:tc>
        <w:tc>
          <w:tcPr>
            <w:tcW w:w="463" w:type="pct"/>
            <w:tcBorders>
              <w:top w:val="single" w:sz="8" w:space="0" w:color="425563"/>
              <w:left w:val="nil"/>
              <w:bottom w:val="nil"/>
              <w:right w:val="single" w:sz="8" w:space="0" w:color="auto"/>
            </w:tcBorders>
            <w:shd w:val="clear" w:color="auto" w:fill="auto"/>
            <w:vAlign w:val="bottom"/>
            <w:hideMark/>
          </w:tcPr>
          <w:p w14:paraId="5625568D"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1B71BA5E"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5F1630E1" w14:textId="77777777" w:rsidR="00755A66" w:rsidRPr="00A52CD9" w:rsidRDefault="00755A66" w:rsidP="00755A66">
            <w:pPr>
              <w:rPr>
                <w:rFonts w:eastAsia="Times New Roman" w:cs="Arial"/>
                <w:sz w:val="18"/>
                <w:szCs w:val="18"/>
              </w:rPr>
            </w:pPr>
            <w:r w:rsidRPr="00A52CD9">
              <w:rPr>
                <w:rFonts w:eastAsia="Times New Roman" w:cs="Arial"/>
                <w:sz w:val="18"/>
                <w:szCs w:val="18"/>
              </w:rPr>
              <w:t>PC Catalogue Card</w:t>
            </w:r>
          </w:p>
        </w:tc>
        <w:tc>
          <w:tcPr>
            <w:tcW w:w="2923" w:type="pct"/>
            <w:tcBorders>
              <w:top w:val="nil"/>
              <w:left w:val="nil"/>
              <w:bottom w:val="single" w:sz="8" w:space="0" w:color="425563"/>
              <w:right w:val="single" w:sz="8" w:space="0" w:color="425563"/>
            </w:tcBorders>
            <w:shd w:val="clear" w:color="auto" w:fill="auto"/>
            <w:vAlign w:val="center"/>
            <w:hideMark/>
          </w:tcPr>
          <w:p w14:paraId="715E1A27"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21E3205"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210830F9"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50765BD" w14:textId="77777777" w:rsidR="00755A66" w:rsidRPr="00A52CD9" w:rsidRDefault="00755A66" w:rsidP="00755A66">
            <w:pPr>
              <w:rPr>
                <w:rFonts w:eastAsia="Times New Roman" w:cs="Arial"/>
                <w:sz w:val="18"/>
                <w:szCs w:val="18"/>
              </w:rPr>
            </w:pPr>
            <w:r w:rsidRPr="00A52CD9">
              <w:rPr>
                <w:rFonts w:eastAsia="Times New Roman" w:cs="Arial"/>
                <w:sz w:val="18"/>
                <w:szCs w:val="18"/>
              </w:rPr>
              <w:t>Catalogue Search</w:t>
            </w:r>
          </w:p>
        </w:tc>
        <w:tc>
          <w:tcPr>
            <w:tcW w:w="2923" w:type="pct"/>
            <w:tcBorders>
              <w:top w:val="nil"/>
              <w:left w:val="nil"/>
              <w:bottom w:val="single" w:sz="8" w:space="0" w:color="425563"/>
              <w:right w:val="single" w:sz="8" w:space="0" w:color="425563"/>
            </w:tcBorders>
            <w:shd w:val="clear" w:color="auto" w:fill="auto"/>
            <w:vAlign w:val="center"/>
            <w:hideMark/>
          </w:tcPr>
          <w:p w14:paraId="37D6E957"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AC274D0"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067B850F" w14:textId="77777777" w:rsidTr="00755A66">
        <w:trPr>
          <w:trHeight w:val="315"/>
        </w:trPr>
        <w:tc>
          <w:tcPr>
            <w:tcW w:w="1614" w:type="pct"/>
            <w:tcBorders>
              <w:top w:val="nil"/>
              <w:left w:val="single" w:sz="8" w:space="0" w:color="auto"/>
              <w:bottom w:val="single" w:sz="8" w:space="0" w:color="auto"/>
              <w:right w:val="single" w:sz="8" w:space="0" w:color="425563"/>
            </w:tcBorders>
            <w:shd w:val="clear" w:color="auto" w:fill="auto"/>
            <w:vAlign w:val="center"/>
            <w:hideMark/>
          </w:tcPr>
          <w:p w14:paraId="524B7907" w14:textId="77777777" w:rsidR="00755A66" w:rsidRPr="00A52CD9" w:rsidRDefault="00755A66" w:rsidP="00755A66">
            <w:pPr>
              <w:rPr>
                <w:rFonts w:eastAsia="Times New Roman" w:cs="Arial"/>
                <w:sz w:val="18"/>
                <w:szCs w:val="18"/>
              </w:rPr>
            </w:pPr>
            <w:r w:rsidRPr="00A52CD9">
              <w:rPr>
                <w:rFonts w:eastAsia="Times New Roman" w:cs="Arial"/>
                <w:sz w:val="18"/>
                <w:szCs w:val="18"/>
              </w:rPr>
              <w:t>Feedback (Qualtrics)</w:t>
            </w:r>
          </w:p>
        </w:tc>
        <w:tc>
          <w:tcPr>
            <w:tcW w:w="2923" w:type="pct"/>
            <w:tcBorders>
              <w:top w:val="nil"/>
              <w:left w:val="nil"/>
              <w:bottom w:val="single" w:sz="8" w:space="0" w:color="auto"/>
              <w:right w:val="single" w:sz="8" w:space="0" w:color="425563"/>
            </w:tcBorders>
            <w:shd w:val="clear" w:color="auto" w:fill="auto"/>
            <w:vAlign w:val="center"/>
            <w:hideMark/>
          </w:tcPr>
          <w:p w14:paraId="346EE0B4"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single" w:sz="8" w:space="0" w:color="auto"/>
              <w:right w:val="single" w:sz="8" w:space="0" w:color="auto"/>
            </w:tcBorders>
            <w:shd w:val="clear" w:color="auto" w:fill="auto"/>
            <w:vAlign w:val="bottom"/>
            <w:hideMark/>
          </w:tcPr>
          <w:p w14:paraId="1CAF2718" w14:textId="77777777" w:rsidR="00755A66" w:rsidRPr="00A52CD9" w:rsidRDefault="00755A66" w:rsidP="00755A66">
            <w:pPr>
              <w:jc w:val="center"/>
              <w:rPr>
                <w:rFonts w:ascii="Calibri" w:eastAsia="Times New Roman" w:hAnsi="Calibri" w:cs="Calibri"/>
                <w:color w:val="0563C1"/>
                <w:szCs w:val="22"/>
                <w:u w:val="single"/>
              </w:rPr>
            </w:pPr>
            <w:r w:rsidRPr="00A52CD9">
              <w:rPr>
                <w:rFonts w:ascii="Calibri" w:eastAsia="Times New Roman" w:hAnsi="Calibri" w:cs="Calibri"/>
                <w:color w:val="0563C1"/>
                <w:szCs w:val="22"/>
                <w:u w:val="single"/>
              </w:rPr>
              <w:t>Go To</w:t>
            </w:r>
          </w:p>
        </w:tc>
      </w:tr>
      <w:tr w:rsidR="00755A66" w:rsidRPr="00A52CD9" w14:paraId="2CF592E8"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FFED00"/>
            <w:vAlign w:val="center"/>
            <w:hideMark/>
          </w:tcPr>
          <w:p w14:paraId="4BAC52E9" w14:textId="77777777" w:rsidR="00755A66" w:rsidRPr="00A52CD9" w:rsidRDefault="00755A66" w:rsidP="00755A66">
            <w:pPr>
              <w:jc w:val="center"/>
              <w:rPr>
                <w:rFonts w:eastAsia="Times New Roman" w:cs="Arial"/>
                <w:b/>
                <w:bCs/>
                <w:sz w:val="18"/>
                <w:szCs w:val="18"/>
              </w:rPr>
            </w:pPr>
            <w:r w:rsidRPr="00A52CD9">
              <w:rPr>
                <w:rFonts w:eastAsia="Times New Roman" w:cs="Arial"/>
                <w:b/>
                <w:bCs/>
                <w:sz w:val="18"/>
                <w:szCs w:val="18"/>
              </w:rPr>
              <w:t>Support</w:t>
            </w:r>
          </w:p>
        </w:tc>
      </w:tr>
      <w:tr w:rsidR="00755A66" w:rsidRPr="00A52CD9" w14:paraId="55B328B4"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64119516" w14:textId="77777777" w:rsidR="00755A66" w:rsidRPr="00A52CD9" w:rsidRDefault="00755A66" w:rsidP="00755A66">
            <w:pPr>
              <w:rPr>
                <w:rFonts w:eastAsia="Times New Roman" w:cs="Arial"/>
                <w:sz w:val="18"/>
                <w:szCs w:val="18"/>
              </w:rPr>
            </w:pPr>
            <w:r w:rsidRPr="00A52CD9">
              <w:rPr>
                <w:rFonts w:eastAsia="Times New Roman" w:cs="Arial"/>
                <w:sz w:val="18"/>
                <w:szCs w:val="18"/>
              </w:rPr>
              <w:t>Chat auto-reconnect after PC restart</w:t>
            </w:r>
          </w:p>
        </w:tc>
        <w:tc>
          <w:tcPr>
            <w:tcW w:w="2923" w:type="pct"/>
            <w:tcBorders>
              <w:top w:val="nil"/>
              <w:left w:val="nil"/>
              <w:bottom w:val="single" w:sz="8" w:space="0" w:color="425563"/>
              <w:right w:val="single" w:sz="8" w:space="0" w:color="425563"/>
            </w:tcBorders>
            <w:shd w:val="clear" w:color="auto" w:fill="auto"/>
            <w:vAlign w:val="center"/>
            <w:hideMark/>
          </w:tcPr>
          <w:p w14:paraId="11915FC9"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11145FFD" w14:textId="77777777" w:rsidR="00755A66" w:rsidRPr="00A52CD9" w:rsidRDefault="00C423ED" w:rsidP="00755A66">
            <w:pPr>
              <w:jc w:val="center"/>
              <w:rPr>
                <w:rFonts w:ascii="Calibri" w:eastAsia="Times New Roman" w:hAnsi="Calibri" w:cs="Calibri"/>
                <w:color w:val="0563C1"/>
                <w:szCs w:val="22"/>
                <w:u w:val="single"/>
              </w:rPr>
            </w:pPr>
            <w:hyperlink r:id="rId36"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0F36F67C"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552D5948" w14:textId="77777777" w:rsidR="00755A66" w:rsidRPr="00A52CD9" w:rsidRDefault="00755A66" w:rsidP="00755A66">
            <w:pPr>
              <w:rPr>
                <w:rFonts w:eastAsia="Times New Roman" w:cs="Arial"/>
                <w:sz w:val="18"/>
                <w:szCs w:val="18"/>
              </w:rPr>
            </w:pPr>
            <w:r w:rsidRPr="00A52CD9">
              <w:rPr>
                <w:rFonts w:eastAsia="Times New Roman" w:cs="Arial"/>
                <w:sz w:val="18"/>
                <w:szCs w:val="18"/>
              </w:rPr>
              <w:t>Agent to Agent Chat Transfer</w:t>
            </w:r>
          </w:p>
        </w:tc>
        <w:tc>
          <w:tcPr>
            <w:tcW w:w="2923" w:type="pct"/>
            <w:tcBorders>
              <w:top w:val="nil"/>
              <w:left w:val="nil"/>
              <w:bottom w:val="single" w:sz="8" w:space="0" w:color="425563"/>
              <w:right w:val="single" w:sz="8" w:space="0" w:color="425563"/>
            </w:tcBorders>
            <w:shd w:val="clear" w:color="auto" w:fill="auto"/>
            <w:vAlign w:val="center"/>
            <w:hideMark/>
          </w:tcPr>
          <w:p w14:paraId="47C6FB78"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37A9FC0B" w14:textId="77777777" w:rsidR="00755A66" w:rsidRPr="00A52CD9" w:rsidRDefault="00C423ED" w:rsidP="00755A66">
            <w:pPr>
              <w:jc w:val="center"/>
              <w:rPr>
                <w:rFonts w:ascii="Calibri" w:eastAsia="Times New Roman" w:hAnsi="Calibri" w:cs="Calibri"/>
                <w:color w:val="0563C1"/>
                <w:szCs w:val="22"/>
                <w:u w:val="single"/>
              </w:rPr>
            </w:pPr>
            <w:hyperlink r:id="rId37"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46B84E3F"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4A9AA746" w14:textId="77777777" w:rsidR="00755A66" w:rsidRPr="00A52CD9" w:rsidRDefault="00755A66" w:rsidP="00755A66">
            <w:pPr>
              <w:rPr>
                <w:rFonts w:eastAsia="Times New Roman" w:cs="Arial"/>
                <w:sz w:val="18"/>
                <w:szCs w:val="18"/>
              </w:rPr>
            </w:pPr>
            <w:r w:rsidRPr="00A52CD9">
              <w:rPr>
                <w:rFonts w:eastAsia="Times New Roman" w:cs="Arial"/>
                <w:sz w:val="18"/>
                <w:szCs w:val="18"/>
              </w:rPr>
              <w:t>Chat support with live agent</w:t>
            </w:r>
          </w:p>
        </w:tc>
        <w:tc>
          <w:tcPr>
            <w:tcW w:w="2923" w:type="pct"/>
            <w:tcBorders>
              <w:top w:val="nil"/>
              <w:left w:val="nil"/>
              <w:bottom w:val="single" w:sz="8" w:space="0" w:color="425563"/>
              <w:right w:val="single" w:sz="8" w:space="0" w:color="425563"/>
            </w:tcBorders>
            <w:shd w:val="clear" w:color="auto" w:fill="auto"/>
            <w:vAlign w:val="center"/>
            <w:hideMark/>
          </w:tcPr>
          <w:p w14:paraId="2A0FF30F"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0EC5CFE" w14:textId="77777777" w:rsidR="00755A66" w:rsidRPr="00A52CD9" w:rsidRDefault="00C423ED" w:rsidP="00755A66">
            <w:pPr>
              <w:jc w:val="center"/>
              <w:rPr>
                <w:rFonts w:ascii="Calibri" w:eastAsia="Times New Roman" w:hAnsi="Calibri" w:cs="Calibri"/>
                <w:color w:val="0563C1"/>
                <w:szCs w:val="22"/>
                <w:u w:val="single"/>
              </w:rPr>
            </w:pPr>
            <w:hyperlink r:id="rId38"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599FF1A1"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279E95CA" w14:textId="77777777" w:rsidR="00755A66" w:rsidRPr="00A52CD9" w:rsidRDefault="00755A66" w:rsidP="00755A66">
            <w:pPr>
              <w:rPr>
                <w:rFonts w:eastAsia="Times New Roman" w:cs="Arial"/>
                <w:sz w:val="18"/>
                <w:szCs w:val="18"/>
              </w:rPr>
            </w:pPr>
            <w:r w:rsidRPr="00A52CD9">
              <w:rPr>
                <w:rFonts w:eastAsia="Times New Roman" w:cs="Arial"/>
                <w:sz w:val="18"/>
                <w:szCs w:val="18"/>
              </w:rPr>
              <w:t>Chat transcript upload to ServiceNow</w:t>
            </w:r>
          </w:p>
        </w:tc>
        <w:tc>
          <w:tcPr>
            <w:tcW w:w="2923" w:type="pct"/>
            <w:tcBorders>
              <w:top w:val="nil"/>
              <w:left w:val="nil"/>
              <w:bottom w:val="single" w:sz="8" w:space="0" w:color="425563"/>
              <w:right w:val="single" w:sz="8" w:space="0" w:color="425563"/>
            </w:tcBorders>
            <w:shd w:val="clear" w:color="auto" w:fill="auto"/>
            <w:vAlign w:val="center"/>
            <w:hideMark/>
          </w:tcPr>
          <w:p w14:paraId="09E52421"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36A7ACE1" w14:textId="77777777" w:rsidR="00755A66" w:rsidRPr="00A52CD9" w:rsidRDefault="00C423ED" w:rsidP="00755A66">
            <w:pPr>
              <w:jc w:val="center"/>
              <w:rPr>
                <w:rFonts w:ascii="Calibri" w:eastAsia="Times New Roman" w:hAnsi="Calibri" w:cs="Calibri"/>
                <w:color w:val="0563C1"/>
                <w:szCs w:val="22"/>
                <w:u w:val="single"/>
              </w:rPr>
            </w:pPr>
            <w:hyperlink r:id="rId39"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659C23E3"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680588AD" w14:textId="77777777" w:rsidR="00755A66" w:rsidRPr="00A52CD9" w:rsidRDefault="00755A66" w:rsidP="00755A66">
            <w:pPr>
              <w:rPr>
                <w:rFonts w:eastAsia="Times New Roman" w:cs="Arial"/>
                <w:sz w:val="18"/>
                <w:szCs w:val="18"/>
              </w:rPr>
            </w:pPr>
            <w:r w:rsidRPr="00A52CD9">
              <w:rPr>
                <w:rFonts w:eastAsia="Times New Roman" w:cs="Arial"/>
                <w:sz w:val="18"/>
                <w:szCs w:val="18"/>
              </w:rPr>
              <w:t>Connecting to agent notification</w:t>
            </w:r>
          </w:p>
        </w:tc>
        <w:tc>
          <w:tcPr>
            <w:tcW w:w="2923" w:type="pct"/>
            <w:tcBorders>
              <w:top w:val="nil"/>
              <w:left w:val="nil"/>
              <w:bottom w:val="single" w:sz="8" w:space="0" w:color="425563"/>
              <w:right w:val="single" w:sz="8" w:space="0" w:color="425563"/>
            </w:tcBorders>
            <w:shd w:val="clear" w:color="auto" w:fill="auto"/>
            <w:vAlign w:val="center"/>
            <w:hideMark/>
          </w:tcPr>
          <w:p w14:paraId="375930DC"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73B443DB" w14:textId="77777777" w:rsidR="00755A66" w:rsidRPr="00A52CD9" w:rsidRDefault="00C423ED" w:rsidP="00755A66">
            <w:pPr>
              <w:jc w:val="center"/>
              <w:rPr>
                <w:rFonts w:ascii="Calibri" w:eastAsia="Times New Roman" w:hAnsi="Calibri" w:cs="Calibri"/>
                <w:color w:val="0563C1"/>
                <w:szCs w:val="22"/>
                <w:u w:val="single"/>
              </w:rPr>
            </w:pPr>
            <w:hyperlink r:id="rId40"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02D9FC52"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3219BB12" w14:textId="77777777" w:rsidR="00755A66" w:rsidRPr="00A52CD9" w:rsidRDefault="00755A66" w:rsidP="00755A66">
            <w:pPr>
              <w:rPr>
                <w:rFonts w:eastAsia="Times New Roman" w:cs="Arial"/>
                <w:sz w:val="18"/>
                <w:szCs w:val="18"/>
              </w:rPr>
            </w:pPr>
            <w:r w:rsidRPr="00A52CD9">
              <w:rPr>
                <w:rFonts w:eastAsia="Times New Roman" w:cs="Arial"/>
                <w:sz w:val="18"/>
                <w:szCs w:val="18"/>
              </w:rPr>
              <w:t>Send &amp; receive URL’s</w:t>
            </w:r>
          </w:p>
        </w:tc>
        <w:tc>
          <w:tcPr>
            <w:tcW w:w="2923" w:type="pct"/>
            <w:tcBorders>
              <w:top w:val="nil"/>
              <w:left w:val="nil"/>
              <w:bottom w:val="single" w:sz="8" w:space="0" w:color="425563"/>
              <w:right w:val="single" w:sz="8" w:space="0" w:color="425563"/>
            </w:tcBorders>
            <w:shd w:val="clear" w:color="auto" w:fill="auto"/>
            <w:vAlign w:val="center"/>
            <w:hideMark/>
          </w:tcPr>
          <w:p w14:paraId="202A61D4"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14F7D603" w14:textId="77777777" w:rsidR="00755A66" w:rsidRPr="00A52CD9" w:rsidRDefault="00C423ED" w:rsidP="00755A66">
            <w:pPr>
              <w:jc w:val="center"/>
              <w:rPr>
                <w:rFonts w:ascii="Calibri" w:eastAsia="Times New Roman" w:hAnsi="Calibri" w:cs="Calibri"/>
                <w:color w:val="0563C1"/>
                <w:szCs w:val="22"/>
                <w:u w:val="single"/>
              </w:rPr>
            </w:pPr>
            <w:hyperlink r:id="rId41"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4A6E4837"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FB19759" w14:textId="77777777" w:rsidR="00755A66" w:rsidRPr="00A52CD9" w:rsidRDefault="00755A66" w:rsidP="00755A66">
            <w:pPr>
              <w:rPr>
                <w:rFonts w:eastAsia="Times New Roman" w:cs="Arial"/>
                <w:sz w:val="18"/>
                <w:szCs w:val="18"/>
              </w:rPr>
            </w:pPr>
            <w:r w:rsidRPr="00A52CD9">
              <w:rPr>
                <w:rFonts w:eastAsia="Times New Roman" w:cs="Arial"/>
                <w:sz w:val="18"/>
                <w:szCs w:val="18"/>
              </w:rPr>
              <w:t>Create contact record in ServiceNow</w:t>
            </w:r>
          </w:p>
        </w:tc>
        <w:tc>
          <w:tcPr>
            <w:tcW w:w="2923" w:type="pct"/>
            <w:tcBorders>
              <w:top w:val="nil"/>
              <w:left w:val="nil"/>
              <w:bottom w:val="single" w:sz="8" w:space="0" w:color="425563"/>
              <w:right w:val="single" w:sz="8" w:space="0" w:color="425563"/>
            </w:tcBorders>
            <w:shd w:val="clear" w:color="auto" w:fill="auto"/>
            <w:vAlign w:val="center"/>
            <w:hideMark/>
          </w:tcPr>
          <w:p w14:paraId="5B082F10"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640261C9" w14:textId="77777777" w:rsidR="00755A66" w:rsidRPr="00A52CD9" w:rsidRDefault="00C423ED" w:rsidP="00755A66">
            <w:pPr>
              <w:jc w:val="center"/>
              <w:rPr>
                <w:rFonts w:ascii="Calibri" w:eastAsia="Times New Roman" w:hAnsi="Calibri" w:cs="Calibri"/>
                <w:color w:val="0563C1"/>
                <w:szCs w:val="22"/>
                <w:u w:val="single"/>
              </w:rPr>
            </w:pPr>
            <w:hyperlink r:id="rId42"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5D67E8B6"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03D54AEA" w14:textId="77777777" w:rsidR="00755A66" w:rsidRPr="00A52CD9" w:rsidRDefault="00755A66" w:rsidP="00755A66">
            <w:pPr>
              <w:rPr>
                <w:rFonts w:eastAsia="Times New Roman" w:cs="Arial"/>
                <w:sz w:val="18"/>
                <w:szCs w:val="18"/>
              </w:rPr>
            </w:pPr>
            <w:r w:rsidRPr="00A52CD9">
              <w:rPr>
                <w:rFonts w:eastAsia="Times New Roman" w:cs="Arial"/>
                <w:sz w:val="18"/>
                <w:szCs w:val="18"/>
              </w:rPr>
              <w:t>Time to wait notification</w:t>
            </w:r>
          </w:p>
        </w:tc>
        <w:tc>
          <w:tcPr>
            <w:tcW w:w="2923" w:type="pct"/>
            <w:tcBorders>
              <w:top w:val="nil"/>
              <w:left w:val="nil"/>
              <w:bottom w:val="single" w:sz="8" w:space="0" w:color="425563"/>
              <w:right w:val="single" w:sz="8" w:space="0" w:color="425563"/>
            </w:tcBorders>
            <w:shd w:val="clear" w:color="auto" w:fill="auto"/>
            <w:vAlign w:val="center"/>
            <w:hideMark/>
          </w:tcPr>
          <w:p w14:paraId="28A799D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40C4EA93" w14:textId="77777777" w:rsidR="00755A66" w:rsidRPr="00A52CD9" w:rsidRDefault="00C423ED" w:rsidP="00755A66">
            <w:pPr>
              <w:jc w:val="center"/>
              <w:rPr>
                <w:rFonts w:ascii="Calibri" w:eastAsia="Times New Roman" w:hAnsi="Calibri" w:cs="Calibri"/>
                <w:color w:val="0563C1"/>
                <w:szCs w:val="22"/>
                <w:u w:val="single"/>
              </w:rPr>
            </w:pPr>
            <w:hyperlink r:id="rId43"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6935EFFE"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765769C0" w14:textId="77777777" w:rsidR="00755A66" w:rsidRPr="00A52CD9" w:rsidRDefault="00755A66" w:rsidP="00755A66">
            <w:pPr>
              <w:rPr>
                <w:rFonts w:eastAsia="Times New Roman" w:cs="Arial"/>
                <w:sz w:val="18"/>
                <w:szCs w:val="18"/>
              </w:rPr>
            </w:pPr>
            <w:r w:rsidRPr="00A52CD9">
              <w:rPr>
                <w:rFonts w:eastAsia="Times New Roman" w:cs="Arial"/>
                <w:sz w:val="18"/>
                <w:szCs w:val="18"/>
              </w:rPr>
              <w:t>Audible new message notification</w:t>
            </w:r>
          </w:p>
        </w:tc>
        <w:tc>
          <w:tcPr>
            <w:tcW w:w="2923" w:type="pct"/>
            <w:tcBorders>
              <w:top w:val="nil"/>
              <w:left w:val="nil"/>
              <w:bottom w:val="single" w:sz="8" w:space="0" w:color="425563"/>
              <w:right w:val="single" w:sz="8" w:space="0" w:color="425563"/>
            </w:tcBorders>
            <w:shd w:val="clear" w:color="auto" w:fill="auto"/>
            <w:vAlign w:val="center"/>
            <w:hideMark/>
          </w:tcPr>
          <w:p w14:paraId="1280F09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7799FAC3" w14:textId="77777777" w:rsidR="00755A66" w:rsidRPr="00A52CD9" w:rsidRDefault="00C423ED" w:rsidP="00755A66">
            <w:pPr>
              <w:jc w:val="center"/>
              <w:rPr>
                <w:rFonts w:ascii="Calibri" w:eastAsia="Times New Roman" w:hAnsi="Calibri" w:cs="Calibri"/>
                <w:color w:val="0563C1"/>
                <w:szCs w:val="22"/>
                <w:u w:val="single"/>
              </w:rPr>
            </w:pPr>
            <w:hyperlink r:id="rId44"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608DABE0" w14:textId="77777777" w:rsidTr="00755A66">
        <w:trPr>
          <w:trHeight w:val="315"/>
        </w:trPr>
        <w:tc>
          <w:tcPr>
            <w:tcW w:w="1614" w:type="pct"/>
            <w:tcBorders>
              <w:top w:val="nil"/>
              <w:left w:val="single" w:sz="8" w:space="0" w:color="auto"/>
              <w:bottom w:val="single" w:sz="8" w:space="0" w:color="425563"/>
              <w:right w:val="single" w:sz="8" w:space="0" w:color="425563"/>
            </w:tcBorders>
            <w:shd w:val="clear" w:color="auto" w:fill="auto"/>
            <w:vAlign w:val="center"/>
            <w:hideMark/>
          </w:tcPr>
          <w:p w14:paraId="5544C581" w14:textId="77777777" w:rsidR="00755A66" w:rsidRPr="00A52CD9" w:rsidRDefault="00755A66" w:rsidP="00755A66">
            <w:pPr>
              <w:rPr>
                <w:rFonts w:eastAsia="Times New Roman" w:cs="Arial"/>
                <w:sz w:val="18"/>
                <w:szCs w:val="18"/>
              </w:rPr>
            </w:pPr>
            <w:r w:rsidRPr="00A52CD9">
              <w:rPr>
                <w:rFonts w:eastAsia="Times New Roman" w:cs="Arial"/>
                <w:sz w:val="18"/>
                <w:szCs w:val="18"/>
              </w:rPr>
              <w:t>Send &amp; receive files</w:t>
            </w:r>
          </w:p>
        </w:tc>
        <w:tc>
          <w:tcPr>
            <w:tcW w:w="2923" w:type="pct"/>
            <w:tcBorders>
              <w:top w:val="nil"/>
              <w:left w:val="nil"/>
              <w:bottom w:val="single" w:sz="8" w:space="0" w:color="425563"/>
              <w:right w:val="single" w:sz="8" w:space="0" w:color="425563"/>
            </w:tcBorders>
            <w:shd w:val="clear" w:color="auto" w:fill="auto"/>
            <w:vAlign w:val="center"/>
            <w:hideMark/>
          </w:tcPr>
          <w:p w14:paraId="4A59C4B9"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70DCC565" w14:textId="77777777" w:rsidR="00755A66" w:rsidRPr="00A52CD9" w:rsidRDefault="00C423ED" w:rsidP="00755A66">
            <w:pPr>
              <w:jc w:val="center"/>
              <w:rPr>
                <w:rFonts w:ascii="Calibri" w:eastAsia="Times New Roman" w:hAnsi="Calibri" w:cs="Calibri"/>
                <w:color w:val="0563C1"/>
                <w:szCs w:val="22"/>
                <w:u w:val="single"/>
              </w:rPr>
            </w:pPr>
            <w:hyperlink r:id="rId45"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194B4B2D" w14:textId="77777777" w:rsidTr="00755A66">
        <w:trPr>
          <w:trHeight w:val="315"/>
        </w:trPr>
        <w:tc>
          <w:tcPr>
            <w:tcW w:w="1614" w:type="pct"/>
            <w:tcBorders>
              <w:top w:val="nil"/>
              <w:left w:val="single" w:sz="8" w:space="0" w:color="auto"/>
              <w:bottom w:val="nil"/>
              <w:right w:val="single" w:sz="8" w:space="0" w:color="425563"/>
            </w:tcBorders>
            <w:shd w:val="clear" w:color="auto" w:fill="auto"/>
            <w:vAlign w:val="center"/>
            <w:hideMark/>
          </w:tcPr>
          <w:p w14:paraId="360797B4" w14:textId="77777777" w:rsidR="00755A66" w:rsidRPr="00A52CD9" w:rsidRDefault="00755A66" w:rsidP="00755A66">
            <w:pPr>
              <w:rPr>
                <w:rFonts w:eastAsia="Times New Roman" w:cs="Arial"/>
                <w:sz w:val="18"/>
                <w:szCs w:val="18"/>
              </w:rPr>
            </w:pPr>
            <w:r w:rsidRPr="00A52CD9">
              <w:rPr>
                <w:rFonts w:eastAsia="Times New Roman" w:cs="Arial"/>
                <w:sz w:val="18"/>
                <w:szCs w:val="18"/>
              </w:rPr>
              <w:t>Configurable timeouts</w:t>
            </w:r>
          </w:p>
        </w:tc>
        <w:tc>
          <w:tcPr>
            <w:tcW w:w="2923" w:type="pct"/>
            <w:tcBorders>
              <w:top w:val="nil"/>
              <w:left w:val="nil"/>
              <w:bottom w:val="nil"/>
              <w:right w:val="single" w:sz="8" w:space="0" w:color="425563"/>
            </w:tcBorders>
            <w:shd w:val="clear" w:color="auto" w:fill="auto"/>
            <w:vAlign w:val="center"/>
            <w:hideMark/>
          </w:tcPr>
          <w:p w14:paraId="5C539A5F"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single" w:sz="8" w:space="0" w:color="425563"/>
              <w:left w:val="nil"/>
              <w:bottom w:val="nil"/>
              <w:right w:val="single" w:sz="8" w:space="0" w:color="auto"/>
            </w:tcBorders>
            <w:shd w:val="clear" w:color="auto" w:fill="auto"/>
            <w:vAlign w:val="bottom"/>
            <w:hideMark/>
          </w:tcPr>
          <w:p w14:paraId="0E562161" w14:textId="77777777" w:rsidR="00755A66" w:rsidRPr="00A52CD9" w:rsidRDefault="00C423ED" w:rsidP="00755A66">
            <w:pPr>
              <w:jc w:val="center"/>
              <w:rPr>
                <w:rFonts w:ascii="Calibri" w:eastAsia="Times New Roman" w:hAnsi="Calibri" w:cs="Calibri"/>
                <w:color w:val="0563C1"/>
                <w:szCs w:val="22"/>
                <w:u w:val="single"/>
              </w:rPr>
            </w:pPr>
            <w:hyperlink r:id="rId46" w:anchor="RANGE!_SharePoint_Online_Administrative" w:history="1">
              <w:r w:rsidR="00755A66" w:rsidRPr="00A52CD9">
                <w:rPr>
                  <w:rFonts w:ascii="Calibri" w:eastAsia="Times New Roman" w:hAnsi="Calibri" w:cs="Calibri"/>
                  <w:color w:val="0563C1"/>
                  <w:szCs w:val="22"/>
                  <w:u w:val="single"/>
                </w:rPr>
                <w:t>Go To</w:t>
              </w:r>
            </w:hyperlink>
          </w:p>
        </w:tc>
      </w:tr>
      <w:tr w:rsidR="00755A66" w:rsidRPr="00A52CD9" w14:paraId="3C205915"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FFED00"/>
            <w:vAlign w:val="center"/>
            <w:hideMark/>
          </w:tcPr>
          <w:p w14:paraId="788FB504" w14:textId="77777777" w:rsidR="00755A66" w:rsidRPr="00A52CD9" w:rsidRDefault="00755A66" w:rsidP="00755A66">
            <w:pPr>
              <w:jc w:val="center"/>
              <w:rPr>
                <w:rFonts w:eastAsia="Times New Roman" w:cs="Arial"/>
                <w:b/>
                <w:bCs/>
                <w:sz w:val="18"/>
                <w:szCs w:val="18"/>
              </w:rPr>
            </w:pPr>
            <w:r w:rsidRPr="00A52CD9">
              <w:rPr>
                <w:rFonts w:eastAsia="Times New Roman" w:cs="Arial"/>
                <w:b/>
                <w:bCs/>
                <w:sz w:val="18"/>
                <w:szCs w:val="18"/>
              </w:rPr>
              <w:t>Knowledge</w:t>
            </w:r>
          </w:p>
        </w:tc>
      </w:tr>
      <w:tr w:rsidR="00755A66" w:rsidRPr="00A52CD9" w14:paraId="1F9EDF83"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40065392" w14:textId="77777777" w:rsidR="00755A66" w:rsidRPr="00A52CD9" w:rsidRDefault="00755A66" w:rsidP="00755A66">
            <w:pPr>
              <w:rPr>
                <w:rFonts w:eastAsia="Times New Roman" w:cs="Arial"/>
                <w:sz w:val="18"/>
                <w:szCs w:val="18"/>
              </w:rPr>
            </w:pPr>
            <w:r w:rsidRPr="00A52CD9">
              <w:rPr>
                <w:rFonts w:eastAsia="Times New Roman" w:cs="Arial"/>
                <w:sz w:val="18"/>
                <w:szCs w:val="18"/>
              </w:rPr>
              <w:t>Knowledge Base</w:t>
            </w:r>
          </w:p>
        </w:tc>
        <w:tc>
          <w:tcPr>
            <w:tcW w:w="2923" w:type="pct"/>
            <w:tcBorders>
              <w:top w:val="nil"/>
              <w:left w:val="nil"/>
              <w:bottom w:val="single" w:sz="8" w:space="0" w:color="425563"/>
              <w:right w:val="single" w:sz="8" w:space="0" w:color="425563"/>
            </w:tcBorders>
            <w:shd w:val="clear" w:color="auto" w:fill="auto"/>
            <w:vAlign w:val="center"/>
            <w:hideMark/>
          </w:tcPr>
          <w:p w14:paraId="4DC0D2D1"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79648067" w14:textId="77777777" w:rsidR="00755A66" w:rsidRPr="00A52CD9" w:rsidRDefault="00C423ED" w:rsidP="00755A66">
            <w:pPr>
              <w:jc w:val="center"/>
              <w:rPr>
                <w:rFonts w:ascii="Calibri" w:eastAsia="Times New Roman" w:hAnsi="Calibri" w:cs="Calibri"/>
                <w:color w:val="0563C1"/>
                <w:szCs w:val="22"/>
                <w:u w:val="single"/>
              </w:rPr>
            </w:pPr>
            <w:hyperlink r:id="rId47"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DCA082B"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2CF1743D" w14:textId="77777777" w:rsidR="00755A66" w:rsidRPr="00A52CD9" w:rsidRDefault="00755A66" w:rsidP="00755A66">
            <w:pPr>
              <w:rPr>
                <w:rFonts w:eastAsia="Times New Roman" w:cs="Arial"/>
                <w:sz w:val="18"/>
                <w:szCs w:val="18"/>
              </w:rPr>
            </w:pPr>
            <w:r w:rsidRPr="00A52CD9">
              <w:rPr>
                <w:rFonts w:eastAsia="Times New Roman" w:cs="Arial"/>
                <w:sz w:val="18"/>
                <w:szCs w:val="18"/>
              </w:rPr>
              <w:t>Search Knowledge</w:t>
            </w:r>
          </w:p>
        </w:tc>
        <w:tc>
          <w:tcPr>
            <w:tcW w:w="2923" w:type="pct"/>
            <w:tcBorders>
              <w:top w:val="nil"/>
              <w:left w:val="nil"/>
              <w:bottom w:val="single" w:sz="8" w:space="0" w:color="425563"/>
              <w:right w:val="single" w:sz="8" w:space="0" w:color="425563"/>
            </w:tcBorders>
            <w:shd w:val="clear" w:color="auto" w:fill="auto"/>
            <w:vAlign w:val="center"/>
            <w:hideMark/>
          </w:tcPr>
          <w:p w14:paraId="46052539" w14:textId="77777777" w:rsidR="00755A66" w:rsidRPr="00A52CD9" w:rsidRDefault="00755A66" w:rsidP="00755A66">
            <w:pPr>
              <w:rPr>
                <w:rFonts w:eastAsia="Times New Roman" w:cs="Arial"/>
                <w:sz w:val="18"/>
                <w:szCs w:val="18"/>
              </w:rPr>
            </w:pPr>
            <w:r w:rsidRPr="00A52CD9">
              <w:rPr>
                <w:rFonts w:eastAsia="Times New Roman" w:cs="Arial"/>
                <w:sz w:val="18"/>
                <w:szCs w:val="18"/>
              </w:rPr>
              <w:t>Ability to search against a Knowledge Base</w:t>
            </w:r>
          </w:p>
        </w:tc>
        <w:tc>
          <w:tcPr>
            <w:tcW w:w="463" w:type="pct"/>
            <w:tcBorders>
              <w:top w:val="nil"/>
              <w:left w:val="nil"/>
              <w:bottom w:val="single" w:sz="8" w:space="0" w:color="425563"/>
              <w:right w:val="single" w:sz="8" w:space="0" w:color="425563"/>
            </w:tcBorders>
            <w:shd w:val="clear" w:color="auto" w:fill="auto"/>
            <w:vAlign w:val="bottom"/>
            <w:hideMark/>
          </w:tcPr>
          <w:p w14:paraId="4E71C61C" w14:textId="77777777" w:rsidR="00755A66" w:rsidRPr="00A52CD9" w:rsidRDefault="00C423ED" w:rsidP="00755A66">
            <w:pPr>
              <w:jc w:val="center"/>
              <w:rPr>
                <w:rFonts w:ascii="Calibri" w:eastAsia="Times New Roman" w:hAnsi="Calibri" w:cs="Calibri"/>
                <w:color w:val="0563C1"/>
                <w:szCs w:val="22"/>
                <w:u w:val="single"/>
              </w:rPr>
            </w:pPr>
            <w:hyperlink r:id="rId48"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2B60AC6"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4AA85E52" w14:textId="77777777" w:rsidR="00755A66" w:rsidRPr="00A52CD9" w:rsidRDefault="00755A66" w:rsidP="00755A66">
            <w:pPr>
              <w:rPr>
                <w:rFonts w:eastAsia="Times New Roman" w:cs="Arial"/>
                <w:sz w:val="18"/>
                <w:szCs w:val="18"/>
              </w:rPr>
            </w:pPr>
            <w:r w:rsidRPr="00A52CD9">
              <w:rPr>
                <w:rFonts w:eastAsia="Times New Roman" w:cs="Arial"/>
                <w:sz w:val="18"/>
                <w:szCs w:val="18"/>
              </w:rPr>
              <w:t>Toggle Knowledge Filters</w:t>
            </w:r>
          </w:p>
        </w:tc>
        <w:tc>
          <w:tcPr>
            <w:tcW w:w="2923" w:type="pct"/>
            <w:tcBorders>
              <w:top w:val="nil"/>
              <w:left w:val="nil"/>
              <w:bottom w:val="single" w:sz="8" w:space="0" w:color="425563"/>
              <w:right w:val="single" w:sz="8" w:space="0" w:color="425563"/>
            </w:tcBorders>
            <w:shd w:val="clear" w:color="auto" w:fill="auto"/>
            <w:vAlign w:val="center"/>
            <w:hideMark/>
          </w:tcPr>
          <w:p w14:paraId="38373DA4"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3A448BDA" w14:textId="77777777" w:rsidR="00755A66" w:rsidRPr="00A52CD9" w:rsidRDefault="00C423ED" w:rsidP="00755A66">
            <w:pPr>
              <w:jc w:val="center"/>
              <w:rPr>
                <w:rFonts w:ascii="Calibri" w:eastAsia="Times New Roman" w:hAnsi="Calibri" w:cs="Calibri"/>
                <w:color w:val="0563C1"/>
                <w:szCs w:val="22"/>
                <w:u w:val="single"/>
              </w:rPr>
            </w:pPr>
            <w:hyperlink r:id="rId49"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34B8F042"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4CC8534D" w14:textId="77777777" w:rsidR="00755A66" w:rsidRPr="00A52CD9" w:rsidRDefault="00755A66" w:rsidP="00755A66">
            <w:pPr>
              <w:rPr>
                <w:rFonts w:eastAsia="Times New Roman" w:cs="Arial"/>
                <w:sz w:val="18"/>
                <w:szCs w:val="18"/>
              </w:rPr>
            </w:pPr>
            <w:r w:rsidRPr="00A52CD9">
              <w:rPr>
                <w:rFonts w:eastAsia="Times New Roman" w:cs="Arial"/>
                <w:sz w:val="18"/>
                <w:szCs w:val="18"/>
              </w:rPr>
              <w:t>Article View Count</w:t>
            </w:r>
          </w:p>
        </w:tc>
        <w:tc>
          <w:tcPr>
            <w:tcW w:w="2923" w:type="pct"/>
            <w:tcBorders>
              <w:top w:val="nil"/>
              <w:left w:val="nil"/>
              <w:bottom w:val="single" w:sz="8" w:space="0" w:color="425563"/>
              <w:right w:val="single" w:sz="8" w:space="0" w:color="425563"/>
            </w:tcBorders>
            <w:shd w:val="clear" w:color="auto" w:fill="auto"/>
            <w:vAlign w:val="center"/>
            <w:hideMark/>
          </w:tcPr>
          <w:p w14:paraId="3C30971A"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2F218A07" w14:textId="77777777" w:rsidR="00755A66" w:rsidRPr="00A52CD9" w:rsidRDefault="00C423ED" w:rsidP="00755A66">
            <w:pPr>
              <w:jc w:val="center"/>
              <w:rPr>
                <w:rFonts w:ascii="Calibri" w:eastAsia="Times New Roman" w:hAnsi="Calibri" w:cs="Calibri"/>
                <w:color w:val="0563C1"/>
                <w:szCs w:val="22"/>
                <w:u w:val="single"/>
              </w:rPr>
            </w:pPr>
            <w:hyperlink r:id="rId50"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34B4AFE4"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5E5D2EB" w14:textId="77777777" w:rsidR="00755A66" w:rsidRPr="00A52CD9" w:rsidRDefault="00755A66" w:rsidP="00755A66">
            <w:pPr>
              <w:rPr>
                <w:rFonts w:eastAsia="Times New Roman" w:cs="Arial"/>
                <w:sz w:val="18"/>
                <w:szCs w:val="18"/>
              </w:rPr>
            </w:pPr>
            <w:r w:rsidRPr="00A52CD9">
              <w:rPr>
                <w:rFonts w:eastAsia="Times New Roman" w:cs="Arial"/>
                <w:sz w:val="18"/>
                <w:szCs w:val="18"/>
              </w:rPr>
              <w:t>Render knowledge in Uptime branding</w:t>
            </w:r>
          </w:p>
        </w:tc>
        <w:tc>
          <w:tcPr>
            <w:tcW w:w="2923" w:type="pct"/>
            <w:tcBorders>
              <w:top w:val="nil"/>
              <w:left w:val="nil"/>
              <w:bottom w:val="single" w:sz="8" w:space="0" w:color="425563"/>
              <w:right w:val="single" w:sz="8" w:space="0" w:color="425563"/>
            </w:tcBorders>
            <w:shd w:val="clear" w:color="auto" w:fill="auto"/>
            <w:vAlign w:val="center"/>
            <w:hideMark/>
          </w:tcPr>
          <w:p w14:paraId="4CD94B06" w14:textId="77777777" w:rsidR="00755A66" w:rsidRPr="00A52CD9" w:rsidRDefault="00755A66" w:rsidP="00755A66">
            <w:pPr>
              <w:rPr>
                <w:rFonts w:eastAsia="Times New Roman" w:cs="Arial"/>
                <w:sz w:val="18"/>
                <w:szCs w:val="18"/>
              </w:rPr>
            </w:pPr>
            <w:r w:rsidRPr="00A52CD9">
              <w:rPr>
                <w:rFonts w:eastAsia="Times New Roman" w:cs="Arial"/>
                <w:sz w:val="18"/>
                <w:szCs w:val="18"/>
              </w:rPr>
              <w:t>Render Knowledge Article content for Users to see</w:t>
            </w:r>
          </w:p>
        </w:tc>
        <w:tc>
          <w:tcPr>
            <w:tcW w:w="463" w:type="pct"/>
            <w:tcBorders>
              <w:top w:val="nil"/>
              <w:left w:val="nil"/>
              <w:bottom w:val="single" w:sz="8" w:space="0" w:color="425563"/>
              <w:right w:val="single" w:sz="8" w:space="0" w:color="425563"/>
            </w:tcBorders>
            <w:shd w:val="clear" w:color="auto" w:fill="auto"/>
            <w:vAlign w:val="bottom"/>
            <w:hideMark/>
          </w:tcPr>
          <w:p w14:paraId="47201439" w14:textId="77777777" w:rsidR="00755A66" w:rsidRPr="00A52CD9" w:rsidRDefault="00C423ED" w:rsidP="00755A66">
            <w:pPr>
              <w:jc w:val="center"/>
              <w:rPr>
                <w:rFonts w:ascii="Calibri" w:eastAsia="Times New Roman" w:hAnsi="Calibri" w:cs="Calibri"/>
                <w:color w:val="0563C1"/>
                <w:szCs w:val="22"/>
                <w:u w:val="single"/>
              </w:rPr>
            </w:pPr>
            <w:hyperlink r:id="rId51"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58B4AF28"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12CC87DC" w14:textId="77777777" w:rsidR="00755A66" w:rsidRPr="00A52CD9" w:rsidRDefault="00755A66" w:rsidP="00755A66">
            <w:pPr>
              <w:rPr>
                <w:rFonts w:eastAsia="Times New Roman" w:cs="Arial"/>
                <w:sz w:val="18"/>
                <w:szCs w:val="18"/>
              </w:rPr>
            </w:pPr>
            <w:r w:rsidRPr="00A52CD9">
              <w:rPr>
                <w:rFonts w:eastAsia="Times New Roman" w:cs="Arial"/>
                <w:sz w:val="18"/>
                <w:szCs w:val="18"/>
              </w:rPr>
              <w:t>Sort Knowledge</w:t>
            </w:r>
          </w:p>
        </w:tc>
        <w:tc>
          <w:tcPr>
            <w:tcW w:w="2923" w:type="pct"/>
            <w:tcBorders>
              <w:top w:val="nil"/>
              <w:left w:val="nil"/>
              <w:bottom w:val="single" w:sz="8" w:space="0" w:color="425563"/>
              <w:right w:val="single" w:sz="8" w:space="0" w:color="425563"/>
            </w:tcBorders>
            <w:shd w:val="clear" w:color="auto" w:fill="auto"/>
            <w:vAlign w:val="center"/>
            <w:hideMark/>
          </w:tcPr>
          <w:p w14:paraId="4B84C815"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3FFC9A35" w14:textId="77777777" w:rsidR="00755A66" w:rsidRPr="00A52CD9" w:rsidRDefault="00C423ED" w:rsidP="00755A66">
            <w:pPr>
              <w:jc w:val="center"/>
              <w:rPr>
                <w:rFonts w:ascii="Calibri" w:eastAsia="Times New Roman" w:hAnsi="Calibri" w:cs="Calibri"/>
                <w:color w:val="0563C1"/>
                <w:szCs w:val="22"/>
                <w:u w:val="single"/>
              </w:rPr>
            </w:pPr>
            <w:hyperlink r:id="rId52"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621ADCA8"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26B06B72" w14:textId="77777777" w:rsidR="00755A66" w:rsidRPr="00A52CD9" w:rsidRDefault="00755A66" w:rsidP="00755A66">
            <w:pPr>
              <w:rPr>
                <w:rFonts w:eastAsia="Times New Roman" w:cs="Arial"/>
                <w:sz w:val="18"/>
                <w:szCs w:val="18"/>
              </w:rPr>
            </w:pPr>
            <w:r w:rsidRPr="00A52CD9">
              <w:rPr>
                <w:rFonts w:eastAsia="Times New Roman" w:cs="Arial"/>
                <w:sz w:val="18"/>
                <w:szCs w:val="18"/>
              </w:rPr>
              <w:t>Article total view count</w:t>
            </w:r>
          </w:p>
        </w:tc>
        <w:tc>
          <w:tcPr>
            <w:tcW w:w="2923" w:type="pct"/>
            <w:tcBorders>
              <w:top w:val="nil"/>
              <w:left w:val="nil"/>
              <w:bottom w:val="single" w:sz="8" w:space="0" w:color="425563"/>
              <w:right w:val="single" w:sz="8" w:space="0" w:color="425563"/>
            </w:tcBorders>
            <w:shd w:val="clear" w:color="auto" w:fill="auto"/>
            <w:vAlign w:val="center"/>
            <w:hideMark/>
          </w:tcPr>
          <w:p w14:paraId="5916CD0E"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5AC5675A" w14:textId="77777777" w:rsidR="00755A66" w:rsidRPr="00A52CD9" w:rsidRDefault="00C423ED" w:rsidP="00755A66">
            <w:pPr>
              <w:jc w:val="center"/>
              <w:rPr>
                <w:rFonts w:ascii="Calibri" w:eastAsia="Times New Roman" w:hAnsi="Calibri" w:cs="Calibri"/>
                <w:color w:val="0563C1"/>
                <w:szCs w:val="22"/>
                <w:u w:val="single"/>
              </w:rPr>
            </w:pPr>
            <w:hyperlink r:id="rId53"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91AFA20"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B9007A0" w14:textId="77777777" w:rsidR="00755A66" w:rsidRPr="00A52CD9" w:rsidRDefault="00755A66" w:rsidP="00755A66">
            <w:pPr>
              <w:rPr>
                <w:rFonts w:eastAsia="Times New Roman" w:cs="Arial"/>
                <w:sz w:val="18"/>
                <w:szCs w:val="18"/>
              </w:rPr>
            </w:pPr>
            <w:r w:rsidRPr="00A52CD9">
              <w:rPr>
                <w:rFonts w:eastAsia="Times New Roman" w:cs="Arial"/>
                <w:sz w:val="18"/>
                <w:szCs w:val="18"/>
              </w:rPr>
              <w:t>Rate Article</w:t>
            </w:r>
          </w:p>
        </w:tc>
        <w:tc>
          <w:tcPr>
            <w:tcW w:w="2923" w:type="pct"/>
            <w:tcBorders>
              <w:top w:val="nil"/>
              <w:left w:val="nil"/>
              <w:bottom w:val="single" w:sz="8" w:space="0" w:color="425563"/>
              <w:right w:val="single" w:sz="8" w:space="0" w:color="425563"/>
            </w:tcBorders>
            <w:shd w:val="clear" w:color="auto" w:fill="auto"/>
            <w:vAlign w:val="center"/>
            <w:hideMark/>
          </w:tcPr>
          <w:p w14:paraId="1F8162DD"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41BA74AD" w14:textId="77777777" w:rsidR="00755A66" w:rsidRPr="00A52CD9" w:rsidRDefault="00C423ED" w:rsidP="00755A66">
            <w:pPr>
              <w:jc w:val="center"/>
              <w:rPr>
                <w:rFonts w:ascii="Calibri" w:eastAsia="Times New Roman" w:hAnsi="Calibri" w:cs="Calibri"/>
                <w:color w:val="0563C1"/>
                <w:szCs w:val="22"/>
                <w:u w:val="single"/>
              </w:rPr>
            </w:pPr>
            <w:hyperlink r:id="rId54"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07280667"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0AFA58F9" w14:textId="77777777" w:rsidR="00755A66" w:rsidRPr="00A52CD9" w:rsidRDefault="00755A66" w:rsidP="00755A66">
            <w:pPr>
              <w:rPr>
                <w:rFonts w:eastAsia="Times New Roman" w:cs="Arial"/>
                <w:sz w:val="18"/>
                <w:szCs w:val="18"/>
              </w:rPr>
            </w:pPr>
            <w:r w:rsidRPr="00A52CD9">
              <w:rPr>
                <w:rFonts w:eastAsia="Times New Roman" w:cs="Arial"/>
                <w:sz w:val="18"/>
                <w:szCs w:val="18"/>
              </w:rPr>
              <w:t>Add Knowledge comments</w:t>
            </w:r>
          </w:p>
        </w:tc>
        <w:tc>
          <w:tcPr>
            <w:tcW w:w="2923" w:type="pct"/>
            <w:tcBorders>
              <w:top w:val="nil"/>
              <w:left w:val="nil"/>
              <w:bottom w:val="single" w:sz="8" w:space="0" w:color="425563"/>
              <w:right w:val="single" w:sz="8" w:space="0" w:color="425563"/>
            </w:tcBorders>
            <w:shd w:val="clear" w:color="auto" w:fill="auto"/>
            <w:vAlign w:val="center"/>
            <w:hideMark/>
          </w:tcPr>
          <w:p w14:paraId="4133F68A" w14:textId="77777777" w:rsidR="00755A66" w:rsidRPr="00A52CD9" w:rsidRDefault="00755A66" w:rsidP="00755A66">
            <w:pPr>
              <w:rPr>
                <w:rFonts w:eastAsia="Times New Roman" w:cs="Arial"/>
                <w:sz w:val="18"/>
                <w:szCs w:val="18"/>
              </w:rPr>
            </w:pPr>
            <w:r w:rsidRPr="00A52CD9">
              <w:rPr>
                <w:rFonts w:eastAsia="Times New Roman" w:cs="Arial"/>
                <w:sz w:val="18"/>
                <w:szCs w:val="18"/>
              </w:rPr>
              <w:t>Ability to interact with Knowledge Articles (add comments etc.)</w:t>
            </w:r>
          </w:p>
        </w:tc>
        <w:tc>
          <w:tcPr>
            <w:tcW w:w="463" w:type="pct"/>
            <w:tcBorders>
              <w:top w:val="nil"/>
              <w:left w:val="nil"/>
              <w:bottom w:val="single" w:sz="8" w:space="0" w:color="425563"/>
              <w:right w:val="single" w:sz="8" w:space="0" w:color="425563"/>
            </w:tcBorders>
            <w:shd w:val="clear" w:color="auto" w:fill="auto"/>
            <w:vAlign w:val="bottom"/>
            <w:hideMark/>
          </w:tcPr>
          <w:p w14:paraId="0185DAD0" w14:textId="77777777" w:rsidR="00755A66" w:rsidRPr="00A52CD9" w:rsidRDefault="00C423ED" w:rsidP="00755A66">
            <w:pPr>
              <w:jc w:val="center"/>
              <w:rPr>
                <w:rFonts w:ascii="Calibri" w:eastAsia="Times New Roman" w:hAnsi="Calibri" w:cs="Calibri"/>
                <w:color w:val="0563C1"/>
                <w:szCs w:val="22"/>
                <w:u w:val="single"/>
              </w:rPr>
            </w:pPr>
            <w:hyperlink r:id="rId55"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1F2645A5"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258A50AC" w14:textId="77777777" w:rsidR="00755A66" w:rsidRPr="00A52CD9" w:rsidRDefault="00755A66" w:rsidP="00755A66">
            <w:pPr>
              <w:rPr>
                <w:rFonts w:eastAsia="Times New Roman" w:cs="Arial"/>
                <w:sz w:val="18"/>
                <w:szCs w:val="18"/>
              </w:rPr>
            </w:pPr>
            <w:r w:rsidRPr="00A52CD9">
              <w:rPr>
                <w:rFonts w:eastAsia="Times New Roman" w:cs="Arial"/>
                <w:sz w:val="18"/>
                <w:szCs w:val="18"/>
              </w:rPr>
              <w:t>Knowledge links to other documents</w:t>
            </w:r>
          </w:p>
        </w:tc>
        <w:tc>
          <w:tcPr>
            <w:tcW w:w="2923" w:type="pct"/>
            <w:tcBorders>
              <w:top w:val="nil"/>
              <w:left w:val="nil"/>
              <w:bottom w:val="single" w:sz="8" w:space="0" w:color="425563"/>
              <w:right w:val="single" w:sz="8" w:space="0" w:color="425563"/>
            </w:tcBorders>
            <w:shd w:val="clear" w:color="auto" w:fill="auto"/>
            <w:vAlign w:val="center"/>
            <w:hideMark/>
          </w:tcPr>
          <w:p w14:paraId="46459EC1"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77E82026" w14:textId="77777777" w:rsidR="00755A66" w:rsidRPr="00A52CD9" w:rsidRDefault="00C423ED" w:rsidP="00755A66">
            <w:pPr>
              <w:jc w:val="center"/>
              <w:rPr>
                <w:rFonts w:ascii="Calibri" w:eastAsia="Times New Roman" w:hAnsi="Calibri" w:cs="Calibri"/>
                <w:color w:val="0563C1"/>
                <w:szCs w:val="22"/>
                <w:u w:val="single"/>
              </w:rPr>
            </w:pPr>
            <w:hyperlink r:id="rId56"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BC9E0DA"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1A4A9DE4" w14:textId="77777777" w:rsidR="00755A66" w:rsidRPr="00A52CD9" w:rsidRDefault="00755A66" w:rsidP="00755A66">
            <w:pPr>
              <w:rPr>
                <w:rFonts w:eastAsia="Times New Roman" w:cs="Arial"/>
                <w:sz w:val="18"/>
                <w:szCs w:val="18"/>
              </w:rPr>
            </w:pPr>
            <w:r w:rsidRPr="00A52CD9">
              <w:rPr>
                <w:rFonts w:eastAsia="Times New Roman" w:cs="Arial"/>
                <w:sz w:val="18"/>
                <w:szCs w:val="18"/>
              </w:rPr>
              <w:t>Rate Knowledge Comments</w:t>
            </w:r>
          </w:p>
        </w:tc>
        <w:tc>
          <w:tcPr>
            <w:tcW w:w="2923" w:type="pct"/>
            <w:tcBorders>
              <w:top w:val="nil"/>
              <w:left w:val="nil"/>
              <w:bottom w:val="single" w:sz="8" w:space="0" w:color="425563"/>
              <w:right w:val="single" w:sz="8" w:space="0" w:color="425563"/>
            </w:tcBorders>
            <w:shd w:val="clear" w:color="auto" w:fill="auto"/>
            <w:vAlign w:val="center"/>
            <w:hideMark/>
          </w:tcPr>
          <w:p w14:paraId="3B97EA3A"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4E0187F7" w14:textId="77777777" w:rsidR="00755A66" w:rsidRPr="00A52CD9" w:rsidRDefault="00C423ED" w:rsidP="00755A66">
            <w:pPr>
              <w:jc w:val="center"/>
              <w:rPr>
                <w:rFonts w:ascii="Calibri" w:eastAsia="Times New Roman" w:hAnsi="Calibri" w:cs="Calibri"/>
                <w:color w:val="0563C1"/>
                <w:szCs w:val="22"/>
                <w:u w:val="single"/>
              </w:rPr>
            </w:pPr>
            <w:hyperlink r:id="rId57"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D4D04A0"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7AC3E807" w14:textId="77777777" w:rsidR="00755A66" w:rsidRPr="00A52CD9" w:rsidRDefault="00755A66" w:rsidP="00755A66">
            <w:pPr>
              <w:rPr>
                <w:rFonts w:eastAsia="Times New Roman" w:cs="Arial"/>
                <w:sz w:val="18"/>
                <w:szCs w:val="18"/>
              </w:rPr>
            </w:pPr>
            <w:r w:rsidRPr="00A52CD9">
              <w:rPr>
                <w:rFonts w:eastAsia="Times New Roman" w:cs="Arial"/>
                <w:sz w:val="18"/>
                <w:szCs w:val="18"/>
              </w:rPr>
              <w:t>Mark knowledge as helpful</w:t>
            </w:r>
          </w:p>
        </w:tc>
        <w:tc>
          <w:tcPr>
            <w:tcW w:w="2923" w:type="pct"/>
            <w:tcBorders>
              <w:top w:val="nil"/>
              <w:left w:val="nil"/>
              <w:bottom w:val="single" w:sz="8" w:space="0" w:color="425563"/>
              <w:right w:val="single" w:sz="8" w:space="0" w:color="425563"/>
            </w:tcBorders>
            <w:shd w:val="clear" w:color="auto" w:fill="auto"/>
            <w:vAlign w:val="center"/>
            <w:hideMark/>
          </w:tcPr>
          <w:p w14:paraId="48A956C5"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237291B8" w14:textId="77777777" w:rsidR="00755A66" w:rsidRPr="00A52CD9" w:rsidRDefault="00C423ED" w:rsidP="00755A66">
            <w:pPr>
              <w:jc w:val="center"/>
              <w:rPr>
                <w:rFonts w:ascii="Calibri" w:eastAsia="Times New Roman" w:hAnsi="Calibri" w:cs="Calibri"/>
                <w:color w:val="0563C1"/>
                <w:szCs w:val="22"/>
                <w:u w:val="single"/>
              </w:rPr>
            </w:pPr>
            <w:hyperlink r:id="rId58"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0EB5B2C6"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0EB76497" w14:textId="77777777" w:rsidR="00755A66" w:rsidRPr="00A52CD9" w:rsidRDefault="00755A66" w:rsidP="00755A66">
            <w:pPr>
              <w:rPr>
                <w:rFonts w:eastAsia="Times New Roman" w:cs="Arial"/>
                <w:sz w:val="18"/>
                <w:szCs w:val="18"/>
              </w:rPr>
            </w:pPr>
            <w:r w:rsidRPr="00A52CD9">
              <w:rPr>
                <w:rFonts w:eastAsia="Times New Roman" w:cs="Arial"/>
                <w:sz w:val="18"/>
                <w:szCs w:val="18"/>
              </w:rPr>
              <w:t>Knowledge redirection</w:t>
            </w:r>
          </w:p>
        </w:tc>
        <w:tc>
          <w:tcPr>
            <w:tcW w:w="2923" w:type="pct"/>
            <w:tcBorders>
              <w:top w:val="nil"/>
              <w:left w:val="nil"/>
              <w:bottom w:val="single" w:sz="8" w:space="0" w:color="425563"/>
              <w:right w:val="single" w:sz="8" w:space="0" w:color="425563"/>
            </w:tcBorders>
            <w:shd w:val="clear" w:color="auto" w:fill="auto"/>
            <w:vAlign w:val="center"/>
            <w:hideMark/>
          </w:tcPr>
          <w:p w14:paraId="2C9AAF14"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453B4AE9" w14:textId="77777777" w:rsidR="00755A66" w:rsidRPr="00A52CD9" w:rsidRDefault="00C423ED" w:rsidP="00755A66">
            <w:pPr>
              <w:jc w:val="center"/>
              <w:rPr>
                <w:rFonts w:ascii="Calibri" w:eastAsia="Times New Roman" w:hAnsi="Calibri" w:cs="Calibri"/>
                <w:color w:val="0563C1"/>
                <w:szCs w:val="22"/>
                <w:u w:val="single"/>
              </w:rPr>
            </w:pPr>
            <w:hyperlink r:id="rId59"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529F652"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6B981F82" w14:textId="77777777" w:rsidR="00755A66" w:rsidRPr="00A52CD9" w:rsidRDefault="00755A66" w:rsidP="00755A66">
            <w:pPr>
              <w:rPr>
                <w:rFonts w:eastAsia="Times New Roman" w:cs="Arial"/>
                <w:sz w:val="18"/>
                <w:szCs w:val="18"/>
              </w:rPr>
            </w:pPr>
            <w:r w:rsidRPr="00A52CD9">
              <w:rPr>
                <w:rFonts w:eastAsia="Times New Roman" w:cs="Arial"/>
                <w:sz w:val="18"/>
                <w:szCs w:val="18"/>
              </w:rPr>
              <w:t>Filter search results</w:t>
            </w:r>
          </w:p>
        </w:tc>
        <w:tc>
          <w:tcPr>
            <w:tcW w:w="2923" w:type="pct"/>
            <w:tcBorders>
              <w:top w:val="nil"/>
              <w:left w:val="nil"/>
              <w:bottom w:val="single" w:sz="8" w:space="0" w:color="425563"/>
              <w:right w:val="single" w:sz="8" w:space="0" w:color="425563"/>
            </w:tcBorders>
            <w:shd w:val="clear" w:color="auto" w:fill="auto"/>
            <w:vAlign w:val="center"/>
            <w:hideMark/>
          </w:tcPr>
          <w:p w14:paraId="45FDA64D"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2EE1BD5A" w14:textId="77777777" w:rsidR="00755A66" w:rsidRPr="00A52CD9" w:rsidRDefault="00C423ED" w:rsidP="00755A66">
            <w:pPr>
              <w:jc w:val="center"/>
              <w:rPr>
                <w:rFonts w:ascii="Calibri" w:eastAsia="Times New Roman" w:hAnsi="Calibri" w:cs="Calibri"/>
                <w:color w:val="0563C1"/>
                <w:szCs w:val="22"/>
                <w:u w:val="single"/>
              </w:rPr>
            </w:pPr>
            <w:hyperlink r:id="rId60"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3BC69229"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55DB6C59" w14:textId="77777777" w:rsidR="00755A66" w:rsidRPr="00A52CD9" w:rsidRDefault="00755A66" w:rsidP="00755A66">
            <w:pPr>
              <w:rPr>
                <w:rFonts w:eastAsia="Times New Roman" w:cs="Arial"/>
                <w:sz w:val="18"/>
                <w:szCs w:val="18"/>
              </w:rPr>
            </w:pPr>
            <w:r w:rsidRPr="00A52CD9">
              <w:rPr>
                <w:rFonts w:eastAsia="Times New Roman" w:cs="Arial"/>
                <w:sz w:val="18"/>
                <w:szCs w:val="18"/>
              </w:rPr>
              <w:t>Add comments to knowledge</w:t>
            </w:r>
          </w:p>
        </w:tc>
        <w:tc>
          <w:tcPr>
            <w:tcW w:w="2923" w:type="pct"/>
            <w:tcBorders>
              <w:top w:val="nil"/>
              <w:left w:val="nil"/>
              <w:bottom w:val="single" w:sz="8" w:space="0" w:color="425563"/>
              <w:right w:val="single" w:sz="8" w:space="0" w:color="425563"/>
            </w:tcBorders>
            <w:shd w:val="clear" w:color="auto" w:fill="auto"/>
            <w:vAlign w:val="center"/>
            <w:hideMark/>
          </w:tcPr>
          <w:p w14:paraId="5DD873E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53E2B856" w14:textId="77777777" w:rsidR="00755A66" w:rsidRPr="00A52CD9" w:rsidRDefault="00C423ED" w:rsidP="00755A66">
            <w:pPr>
              <w:jc w:val="center"/>
              <w:rPr>
                <w:rFonts w:ascii="Calibri" w:eastAsia="Times New Roman" w:hAnsi="Calibri" w:cs="Calibri"/>
                <w:color w:val="0563C1"/>
                <w:szCs w:val="22"/>
                <w:u w:val="single"/>
              </w:rPr>
            </w:pPr>
            <w:hyperlink r:id="rId61"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60EA873" w14:textId="77777777" w:rsidTr="00755A66">
        <w:trPr>
          <w:trHeight w:val="315"/>
        </w:trPr>
        <w:tc>
          <w:tcPr>
            <w:tcW w:w="1614" w:type="pct"/>
            <w:tcBorders>
              <w:top w:val="nil"/>
              <w:left w:val="single" w:sz="8" w:space="0" w:color="425563"/>
              <w:bottom w:val="nil"/>
              <w:right w:val="single" w:sz="8" w:space="0" w:color="425563"/>
            </w:tcBorders>
            <w:shd w:val="clear" w:color="auto" w:fill="auto"/>
            <w:vAlign w:val="center"/>
            <w:hideMark/>
          </w:tcPr>
          <w:p w14:paraId="4BE1FD58"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2923" w:type="pct"/>
            <w:tcBorders>
              <w:top w:val="nil"/>
              <w:left w:val="nil"/>
              <w:bottom w:val="nil"/>
              <w:right w:val="single" w:sz="8" w:space="0" w:color="425563"/>
            </w:tcBorders>
            <w:shd w:val="clear" w:color="auto" w:fill="auto"/>
            <w:vAlign w:val="center"/>
            <w:hideMark/>
          </w:tcPr>
          <w:p w14:paraId="37C0F9A1" w14:textId="77777777" w:rsidR="00755A66" w:rsidRPr="00A52CD9" w:rsidRDefault="00755A66" w:rsidP="00755A66">
            <w:pPr>
              <w:rPr>
                <w:rFonts w:eastAsia="Times New Roman" w:cs="Arial"/>
                <w:sz w:val="18"/>
                <w:szCs w:val="18"/>
              </w:rPr>
            </w:pPr>
            <w:r w:rsidRPr="00A52CD9">
              <w:rPr>
                <w:rFonts w:eastAsia="Times New Roman" w:cs="Arial"/>
                <w:sz w:val="18"/>
                <w:szCs w:val="18"/>
              </w:rPr>
              <w:t>Present Users with feature knowledge content</w:t>
            </w:r>
          </w:p>
        </w:tc>
        <w:tc>
          <w:tcPr>
            <w:tcW w:w="463" w:type="pct"/>
            <w:tcBorders>
              <w:top w:val="nil"/>
              <w:left w:val="nil"/>
              <w:bottom w:val="nil"/>
              <w:right w:val="single" w:sz="8" w:space="0" w:color="425563"/>
            </w:tcBorders>
            <w:shd w:val="clear" w:color="auto" w:fill="auto"/>
            <w:vAlign w:val="bottom"/>
            <w:hideMark/>
          </w:tcPr>
          <w:p w14:paraId="0135551B" w14:textId="77777777" w:rsidR="00755A66" w:rsidRPr="00A52CD9" w:rsidRDefault="00C423ED" w:rsidP="00755A66">
            <w:pPr>
              <w:jc w:val="center"/>
              <w:rPr>
                <w:rFonts w:ascii="Calibri" w:eastAsia="Times New Roman" w:hAnsi="Calibri" w:cs="Calibri"/>
                <w:color w:val="0563C1"/>
                <w:szCs w:val="22"/>
                <w:u w:val="single"/>
              </w:rPr>
            </w:pPr>
            <w:hyperlink r:id="rId62"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4B186CE3" w14:textId="77777777" w:rsidTr="00755A66">
        <w:trPr>
          <w:trHeight w:val="315"/>
        </w:trPr>
        <w:tc>
          <w:tcPr>
            <w:tcW w:w="5000" w:type="pct"/>
            <w:gridSpan w:val="3"/>
            <w:tcBorders>
              <w:top w:val="single" w:sz="8" w:space="0" w:color="auto"/>
              <w:left w:val="single" w:sz="8" w:space="0" w:color="auto"/>
              <w:bottom w:val="single" w:sz="8" w:space="0" w:color="auto"/>
              <w:right w:val="single" w:sz="8" w:space="0" w:color="000000"/>
            </w:tcBorders>
            <w:shd w:val="clear" w:color="000000" w:fill="FFED00"/>
            <w:vAlign w:val="center"/>
            <w:hideMark/>
          </w:tcPr>
          <w:p w14:paraId="2B613419" w14:textId="77777777" w:rsidR="00755A66" w:rsidRPr="00A52CD9" w:rsidRDefault="00755A66" w:rsidP="00755A66">
            <w:pPr>
              <w:jc w:val="center"/>
              <w:rPr>
                <w:rFonts w:eastAsia="Times New Roman" w:cs="Arial"/>
                <w:b/>
                <w:bCs/>
                <w:sz w:val="18"/>
                <w:szCs w:val="18"/>
              </w:rPr>
            </w:pPr>
            <w:r w:rsidRPr="00A52CD9">
              <w:rPr>
                <w:rFonts w:eastAsia="Times New Roman" w:cs="Arial"/>
                <w:b/>
                <w:bCs/>
                <w:sz w:val="18"/>
                <w:szCs w:val="18"/>
              </w:rPr>
              <w:t>PC Lifecycle</w:t>
            </w:r>
          </w:p>
        </w:tc>
      </w:tr>
      <w:tr w:rsidR="00755A66" w:rsidRPr="00A52CD9" w14:paraId="72A14D66"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03161716" w14:textId="77777777" w:rsidR="00755A66" w:rsidRPr="00A52CD9" w:rsidRDefault="00755A66" w:rsidP="00755A66">
            <w:pPr>
              <w:rPr>
                <w:rFonts w:eastAsia="Times New Roman" w:cs="Arial"/>
                <w:sz w:val="18"/>
                <w:szCs w:val="18"/>
              </w:rPr>
            </w:pPr>
            <w:r w:rsidRPr="00A52CD9">
              <w:rPr>
                <w:rFonts w:eastAsia="Times New Roman" w:cs="Arial"/>
                <w:sz w:val="18"/>
                <w:szCs w:val="18"/>
              </w:rPr>
              <w:t>Report break/fix</w:t>
            </w:r>
          </w:p>
        </w:tc>
        <w:tc>
          <w:tcPr>
            <w:tcW w:w="2923" w:type="pct"/>
            <w:tcBorders>
              <w:top w:val="nil"/>
              <w:left w:val="nil"/>
              <w:bottom w:val="single" w:sz="8" w:space="0" w:color="425563"/>
              <w:right w:val="single" w:sz="8" w:space="0" w:color="425563"/>
            </w:tcBorders>
            <w:shd w:val="clear" w:color="auto" w:fill="auto"/>
            <w:vAlign w:val="center"/>
            <w:hideMark/>
          </w:tcPr>
          <w:p w14:paraId="01805993"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33F900D2" w14:textId="77777777" w:rsidR="00755A66" w:rsidRPr="00A52CD9" w:rsidRDefault="00C423ED" w:rsidP="00755A66">
            <w:pPr>
              <w:jc w:val="center"/>
              <w:rPr>
                <w:rFonts w:ascii="Calibri" w:eastAsia="Times New Roman" w:hAnsi="Calibri" w:cs="Calibri"/>
                <w:color w:val="0563C1"/>
                <w:szCs w:val="22"/>
                <w:u w:val="single"/>
              </w:rPr>
            </w:pPr>
            <w:hyperlink r:id="rId63"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CF763B6"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1233C4D" w14:textId="77777777" w:rsidR="00755A66" w:rsidRPr="00A52CD9" w:rsidRDefault="00755A66" w:rsidP="00755A66">
            <w:pPr>
              <w:rPr>
                <w:rFonts w:eastAsia="Times New Roman" w:cs="Arial"/>
                <w:sz w:val="18"/>
                <w:szCs w:val="18"/>
              </w:rPr>
            </w:pPr>
            <w:r w:rsidRPr="00A52CD9">
              <w:rPr>
                <w:rFonts w:eastAsia="Times New Roman" w:cs="Arial"/>
                <w:sz w:val="18"/>
                <w:szCs w:val="18"/>
              </w:rPr>
              <w:t>View assigned PC</w:t>
            </w:r>
          </w:p>
        </w:tc>
        <w:tc>
          <w:tcPr>
            <w:tcW w:w="2923" w:type="pct"/>
            <w:tcBorders>
              <w:top w:val="nil"/>
              <w:left w:val="nil"/>
              <w:bottom w:val="single" w:sz="8" w:space="0" w:color="425563"/>
              <w:right w:val="single" w:sz="8" w:space="0" w:color="425563"/>
            </w:tcBorders>
            <w:shd w:val="clear" w:color="auto" w:fill="auto"/>
            <w:vAlign w:val="center"/>
            <w:hideMark/>
          </w:tcPr>
          <w:p w14:paraId="2FCD29F8"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6CCFDA52" w14:textId="77777777" w:rsidR="00755A66" w:rsidRPr="00A52CD9" w:rsidRDefault="00C423ED" w:rsidP="00755A66">
            <w:pPr>
              <w:jc w:val="center"/>
              <w:rPr>
                <w:rFonts w:ascii="Calibri" w:eastAsia="Times New Roman" w:hAnsi="Calibri" w:cs="Calibri"/>
                <w:color w:val="0563C1"/>
                <w:szCs w:val="22"/>
                <w:u w:val="single"/>
              </w:rPr>
            </w:pPr>
            <w:hyperlink r:id="rId64"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1605E19B"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9B93AEC" w14:textId="6241DF2B" w:rsidR="00755A66" w:rsidRPr="00A52CD9" w:rsidRDefault="0036426F" w:rsidP="00755A66">
            <w:pPr>
              <w:rPr>
                <w:rFonts w:eastAsia="Times New Roman" w:cs="Arial"/>
                <w:sz w:val="18"/>
                <w:szCs w:val="18"/>
              </w:rPr>
            </w:pPr>
            <w:r w:rsidRPr="00A52CD9">
              <w:rPr>
                <w:rFonts w:eastAsia="Times New Roman" w:cs="Arial"/>
                <w:sz w:val="18"/>
                <w:szCs w:val="18"/>
              </w:rPr>
              <w:t>PC Specification</w:t>
            </w:r>
            <w:r w:rsidR="00755A66" w:rsidRPr="00A52CD9">
              <w:rPr>
                <w:rFonts w:eastAsia="Times New Roman" w:cs="Arial"/>
                <w:sz w:val="18"/>
                <w:szCs w:val="18"/>
              </w:rPr>
              <w:t xml:space="preserve"> Information</w:t>
            </w:r>
          </w:p>
        </w:tc>
        <w:tc>
          <w:tcPr>
            <w:tcW w:w="2923" w:type="pct"/>
            <w:tcBorders>
              <w:top w:val="nil"/>
              <w:left w:val="nil"/>
              <w:bottom w:val="single" w:sz="8" w:space="0" w:color="425563"/>
              <w:right w:val="single" w:sz="8" w:space="0" w:color="425563"/>
            </w:tcBorders>
            <w:shd w:val="clear" w:color="auto" w:fill="auto"/>
            <w:vAlign w:val="center"/>
            <w:hideMark/>
          </w:tcPr>
          <w:p w14:paraId="121648AD"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7BEEDF9F" w14:textId="77777777" w:rsidR="00755A66" w:rsidRPr="00A52CD9" w:rsidRDefault="00C423ED" w:rsidP="00755A66">
            <w:pPr>
              <w:jc w:val="center"/>
              <w:rPr>
                <w:rFonts w:ascii="Calibri" w:eastAsia="Times New Roman" w:hAnsi="Calibri" w:cs="Calibri"/>
                <w:color w:val="0563C1"/>
                <w:szCs w:val="22"/>
                <w:u w:val="single"/>
              </w:rPr>
            </w:pPr>
            <w:hyperlink r:id="rId65"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779F5F4"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7AACC11C" w14:textId="77777777" w:rsidR="00755A66" w:rsidRPr="00A52CD9" w:rsidRDefault="00755A66" w:rsidP="00755A66">
            <w:pPr>
              <w:rPr>
                <w:rFonts w:eastAsia="Times New Roman" w:cs="Arial"/>
                <w:sz w:val="18"/>
                <w:szCs w:val="18"/>
              </w:rPr>
            </w:pPr>
            <w:r w:rsidRPr="00A52CD9">
              <w:rPr>
                <w:rFonts w:eastAsia="Times New Roman" w:cs="Arial"/>
                <w:sz w:val="18"/>
                <w:szCs w:val="18"/>
              </w:rPr>
              <w:t>PC like for like replacement</w:t>
            </w:r>
          </w:p>
        </w:tc>
        <w:tc>
          <w:tcPr>
            <w:tcW w:w="2923" w:type="pct"/>
            <w:tcBorders>
              <w:top w:val="nil"/>
              <w:left w:val="nil"/>
              <w:bottom w:val="single" w:sz="8" w:space="0" w:color="425563"/>
              <w:right w:val="single" w:sz="8" w:space="0" w:color="425563"/>
            </w:tcBorders>
            <w:shd w:val="clear" w:color="auto" w:fill="auto"/>
            <w:vAlign w:val="center"/>
            <w:hideMark/>
          </w:tcPr>
          <w:p w14:paraId="50794C27"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586B4D1B" w14:textId="77777777" w:rsidR="00755A66" w:rsidRPr="00A52CD9" w:rsidRDefault="00C423ED" w:rsidP="00755A66">
            <w:pPr>
              <w:jc w:val="center"/>
              <w:rPr>
                <w:rFonts w:ascii="Calibri" w:eastAsia="Times New Roman" w:hAnsi="Calibri" w:cs="Calibri"/>
                <w:color w:val="0563C1"/>
                <w:szCs w:val="22"/>
                <w:u w:val="single"/>
              </w:rPr>
            </w:pPr>
            <w:hyperlink r:id="rId66"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88D81FB"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0CDD4FC2" w14:textId="77777777" w:rsidR="00755A66" w:rsidRPr="00A52CD9" w:rsidRDefault="00755A66" w:rsidP="00755A66">
            <w:pPr>
              <w:rPr>
                <w:rFonts w:eastAsia="Times New Roman" w:cs="Arial"/>
                <w:sz w:val="18"/>
                <w:szCs w:val="18"/>
              </w:rPr>
            </w:pPr>
            <w:r w:rsidRPr="00A52CD9">
              <w:rPr>
                <w:rFonts w:eastAsia="Times New Roman" w:cs="Arial"/>
                <w:sz w:val="18"/>
                <w:szCs w:val="18"/>
              </w:rPr>
              <w:lastRenderedPageBreak/>
              <w:t>Report incorrect PC assignment</w:t>
            </w:r>
          </w:p>
        </w:tc>
        <w:tc>
          <w:tcPr>
            <w:tcW w:w="2923" w:type="pct"/>
            <w:tcBorders>
              <w:top w:val="nil"/>
              <w:left w:val="nil"/>
              <w:bottom w:val="single" w:sz="8" w:space="0" w:color="425563"/>
              <w:right w:val="single" w:sz="8" w:space="0" w:color="425563"/>
            </w:tcBorders>
            <w:shd w:val="clear" w:color="auto" w:fill="auto"/>
            <w:vAlign w:val="center"/>
            <w:hideMark/>
          </w:tcPr>
          <w:p w14:paraId="21498F35"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1E07B3E8" w14:textId="77777777" w:rsidR="00755A66" w:rsidRPr="00A52CD9" w:rsidRDefault="00C423ED" w:rsidP="00755A66">
            <w:pPr>
              <w:jc w:val="center"/>
              <w:rPr>
                <w:rFonts w:ascii="Calibri" w:eastAsia="Times New Roman" w:hAnsi="Calibri" w:cs="Calibri"/>
                <w:color w:val="0563C1"/>
                <w:szCs w:val="22"/>
                <w:u w:val="single"/>
              </w:rPr>
            </w:pPr>
            <w:hyperlink r:id="rId67"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301D05F3"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57C04496" w14:textId="77777777" w:rsidR="00755A66" w:rsidRPr="00A52CD9" w:rsidRDefault="00755A66" w:rsidP="00755A66">
            <w:pPr>
              <w:rPr>
                <w:rFonts w:eastAsia="Times New Roman" w:cs="Arial"/>
                <w:sz w:val="18"/>
                <w:szCs w:val="18"/>
              </w:rPr>
            </w:pPr>
            <w:r w:rsidRPr="00A52CD9">
              <w:rPr>
                <w:rFonts w:eastAsia="Times New Roman" w:cs="Arial"/>
                <w:sz w:val="18"/>
                <w:szCs w:val="18"/>
              </w:rPr>
              <w:t>PC Refresh</w:t>
            </w:r>
          </w:p>
        </w:tc>
        <w:tc>
          <w:tcPr>
            <w:tcW w:w="2923" w:type="pct"/>
            <w:tcBorders>
              <w:top w:val="nil"/>
              <w:left w:val="nil"/>
              <w:bottom w:val="single" w:sz="8" w:space="0" w:color="425563"/>
              <w:right w:val="single" w:sz="8" w:space="0" w:color="425563"/>
            </w:tcBorders>
            <w:shd w:val="clear" w:color="auto" w:fill="auto"/>
            <w:vAlign w:val="center"/>
            <w:hideMark/>
          </w:tcPr>
          <w:p w14:paraId="0614167F"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4BAFBE1C" w14:textId="77777777" w:rsidR="00755A66" w:rsidRPr="00A52CD9" w:rsidRDefault="00C423ED" w:rsidP="00755A66">
            <w:pPr>
              <w:jc w:val="center"/>
              <w:rPr>
                <w:rFonts w:ascii="Calibri" w:eastAsia="Times New Roman" w:hAnsi="Calibri" w:cs="Calibri"/>
                <w:color w:val="0563C1"/>
                <w:szCs w:val="22"/>
                <w:u w:val="single"/>
              </w:rPr>
            </w:pPr>
            <w:hyperlink r:id="rId68"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907C5BC"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647A0395" w14:textId="77777777" w:rsidR="00755A66" w:rsidRPr="00A52CD9" w:rsidRDefault="00755A66" w:rsidP="00755A66">
            <w:pPr>
              <w:rPr>
                <w:rFonts w:eastAsia="Times New Roman" w:cs="Arial"/>
                <w:sz w:val="18"/>
                <w:szCs w:val="18"/>
              </w:rPr>
            </w:pPr>
            <w:r w:rsidRPr="00A52CD9">
              <w:rPr>
                <w:rFonts w:eastAsia="Times New Roman" w:cs="Arial"/>
                <w:sz w:val="18"/>
                <w:szCs w:val="18"/>
              </w:rPr>
              <w:t>Full depot inventory</w:t>
            </w:r>
          </w:p>
        </w:tc>
        <w:tc>
          <w:tcPr>
            <w:tcW w:w="2923" w:type="pct"/>
            <w:tcBorders>
              <w:top w:val="nil"/>
              <w:left w:val="nil"/>
              <w:bottom w:val="single" w:sz="8" w:space="0" w:color="425563"/>
              <w:right w:val="single" w:sz="8" w:space="0" w:color="425563"/>
            </w:tcBorders>
            <w:shd w:val="clear" w:color="auto" w:fill="auto"/>
            <w:vAlign w:val="center"/>
            <w:hideMark/>
          </w:tcPr>
          <w:p w14:paraId="37E84FD5"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664B7D03" w14:textId="77777777" w:rsidR="00755A66" w:rsidRPr="00A52CD9" w:rsidRDefault="00C423ED" w:rsidP="00755A66">
            <w:pPr>
              <w:jc w:val="center"/>
              <w:rPr>
                <w:rFonts w:ascii="Calibri" w:eastAsia="Times New Roman" w:hAnsi="Calibri" w:cs="Calibri"/>
                <w:color w:val="0563C1"/>
                <w:szCs w:val="22"/>
                <w:u w:val="single"/>
              </w:rPr>
            </w:pPr>
            <w:hyperlink r:id="rId69"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736A84C0"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A39C1D9" w14:textId="77777777" w:rsidR="00755A66" w:rsidRPr="00A52CD9" w:rsidRDefault="00755A66" w:rsidP="00755A66">
            <w:pPr>
              <w:rPr>
                <w:rFonts w:eastAsia="Times New Roman" w:cs="Arial"/>
                <w:sz w:val="18"/>
                <w:szCs w:val="18"/>
              </w:rPr>
            </w:pPr>
            <w:r w:rsidRPr="00A52CD9">
              <w:rPr>
                <w:rFonts w:eastAsia="Times New Roman" w:cs="Arial"/>
                <w:sz w:val="18"/>
                <w:szCs w:val="18"/>
              </w:rPr>
              <w:t>Report Lost PC</w:t>
            </w:r>
          </w:p>
        </w:tc>
        <w:tc>
          <w:tcPr>
            <w:tcW w:w="2923" w:type="pct"/>
            <w:tcBorders>
              <w:top w:val="nil"/>
              <w:left w:val="nil"/>
              <w:bottom w:val="single" w:sz="8" w:space="0" w:color="425563"/>
              <w:right w:val="single" w:sz="8" w:space="0" w:color="425563"/>
            </w:tcBorders>
            <w:shd w:val="clear" w:color="auto" w:fill="auto"/>
            <w:vAlign w:val="center"/>
            <w:hideMark/>
          </w:tcPr>
          <w:p w14:paraId="54CE61BF"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0C88B3E8" w14:textId="77777777" w:rsidR="00755A66" w:rsidRPr="00A52CD9" w:rsidRDefault="00C423ED" w:rsidP="00755A66">
            <w:pPr>
              <w:jc w:val="center"/>
              <w:rPr>
                <w:rFonts w:ascii="Calibri" w:eastAsia="Times New Roman" w:hAnsi="Calibri" w:cs="Calibri"/>
                <w:color w:val="0563C1"/>
                <w:szCs w:val="22"/>
                <w:u w:val="single"/>
              </w:rPr>
            </w:pPr>
            <w:hyperlink r:id="rId70"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0B55FA63"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58739FCD" w14:textId="77777777" w:rsidR="00755A66" w:rsidRPr="00A52CD9" w:rsidRDefault="00755A66" w:rsidP="00755A66">
            <w:pPr>
              <w:rPr>
                <w:rFonts w:eastAsia="Times New Roman" w:cs="Arial"/>
                <w:sz w:val="18"/>
                <w:szCs w:val="18"/>
              </w:rPr>
            </w:pPr>
            <w:r w:rsidRPr="00A52CD9">
              <w:rPr>
                <w:rFonts w:eastAsia="Times New Roman" w:cs="Arial"/>
                <w:sz w:val="18"/>
                <w:szCs w:val="18"/>
              </w:rPr>
              <w:t>Return PC</w:t>
            </w:r>
          </w:p>
        </w:tc>
        <w:tc>
          <w:tcPr>
            <w:tcW w:w="2923" w:type="pct"/>
            <w:tcBorders>
              <w:top w:val="nil"/>
              <w:left w:val="nil"/>
              <w:bottom w:val="single" w:sz="8" w:space="0" w:color="425563"/>
              <w:right w:val="single" w:sz="8" w:space="0" w:color="425563"/>
            </w:tcBorders>
            <w:shd w:val="clear" w:color="auto" w:fill="auto"/>
            <w:vAlign w:val="center"/>
            <w:hideMark/>
          </w:tcPr>
          <w:p w14:paraId="66C66498"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640E155A" w14:textId="77777777" w:rsidR="00755A66" w:rsidRPr="00A52CD9" w:rsidRDefault="00C423ED" w:rsidP="00755A66">
            <w:pPr>
              <w:jc w:val="center"/>
              <w:rPr>
                <w:rFonts w:ascii="Calibri" w:eastAsia="Times New Roman" w:hAnsi="Calibri" w:cs="Calibri"/>
                <w:color w:val="0563C1"/>
                <w:szCs w:val="22"/>
                <w:u w:val="single"/>
              </w:rPr>
            </w:pPr>
            <w:hyperlink r:id="rId71"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019E5C84"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7C734F86" w14:textId="77777777" w:rsidR="00755A66" w:rsidRPr="00A52CD9" w:rsidRDefault="00755A66" w:rsidP="00755A66">
            <w:pPr>
              <w:rPr>
                <w:rFonts w:eastAsia="Times New Roman" w:cs="Arial"/>
                <w:sz w:val="18"/>
                <w:szCs w:val="18"/>
              </w:rPr>
            </w:pPr>
            <w:r w:rsidRPr="00A52CD9">
              <w:rPr>
                <w:rFonts w:eastAsia="Times New Roman" w:cs="Arial"/>
                <w:sz w:val="18"/>
                <w:szCs w:val="18"/>
              </w:rPr>
              <w:t>Exception Process</w:t>
            </w:r>
          </w:p>
        </w:tc>
        <w:tc>
          <w:tcPr>
            <w:tcW w:w="2923" w:type="pct"/>
            <w:tcBorders>
              <w:top w:val="nil"/>
              <w:left w:val="nil"/>
              <w:bottom w:val="single" w:sz="8" w:space="0" w:color="425563"/>
              <w:right w:val="single" w:sz="8" w:space="0" w:color="425563"/>
            </w:tcBorders>
            <w:shd w:val="clear" w:color="auto" w:fill="auto"/>
            <w:vAlign w:val="center"/>
            <w:hideMark/>
          </w:tcPr>
          <w:p w14:paraId="6EBEC448"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277D010F" w14:textId="77777777" w:rsidR="00755A66" w:rsidRPr="00A52CD9" w:rsidRDefault="00C423ED" w:rsidP="00755A66">
            <w:pPr>
              <w:jc w:val="center"/>
              <w:rPr>
                <w:rFonts w:ascii="Calibri" w:eastAsia="Times New Roman" w:hAnsi="Calibri" w:cs="Calibri"/>
                <w:color w:val="0563C1"/>
                <w:szCs w:val="22"/>
                <w:u w:val="single"/>
              </w:rPr>
            </w:pPr>
            <w:hyperlink r:id="rId72"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2C227C54"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334FF30B" w14:textId="77777777" w:rsidR="00755A66" w:rsidRPr="00A52CD9" w:rsidRDefault="00755A66" w:rsidP="00755A66">
            <w:pPr>
              <w:rPr>
                <w:rFonts w:eastAsia="Times New Roman" w:cs="Arial"/>
                <w:sz w:val="18"/>
                <w:szCs w:val="18"/>
              </w:rPr>
            </w:pPr>
            <w:r w:rsidRPr="00A52CD9">
              <w:rPr>
                <w:rFonts w:eastAsia="Times New Roman" w:cs="Arial"/>
                <w:sz w:val="18"/>
                <w:szCs w:val="18"/>
              </w:rPr>
              <w:t>Report Stolen PC</w:t>
            </w:r>
          </w:p>
        </w:tc>
        <w:tc>
          <w:tcPr>
            <w:tcW w:w="2923" w:type="pct"/>
            <w:tcBorders>
              <w:top w:val="nil"/>
              <w:left w:val="nil"/>
              <w:bottom w:val="single" w:sz="8" w:space="0" w:color="425563"/>
              <w:right w:val="single" w:sz="8" w:space="0" w:color="425563"/>
            </w:tcBorders>
            <w:shd w:val="clear" w:color="auto" w:fill="auto"/>
            <w:vAlign w:val="center"/>
            <w:hideMark/>
          </w:tcPr>
          <w:p w14:paraId="1D2BC497"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3321A0CC" w14:textId="77777777" w:rsidR="00755A66" w:rsidRPr="00A52CD9" w:rsidRDefault="00C423ED" w:rsidP="00755A66">
            <w:pPr>
              <w:jc w:val="center"/>
              <w:rPr>
                <w:rFonts w:ascii="Calibri" w:eastAsia="Times New Roman" w:hAnsi="Calibri" w:cs="Calibri"/>
                <w:color w:val="0563C1"/>
                <w:szCs w:val="22"/>
                <w:u w:val="single"/>
              </w:rPr>
            </w:pPr>
            <w:hyperlink r:id="rId73"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68B95C95"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420865EA" w14:textId="77777777" w:rsidR="00755A66" w:rsidRPr="00A52CD9" w:rsidRDefault="00755A66" w:rsidP="00755A66">
            <w:pPr>
              <w:rPr>
                <w:rFonts w:eastAsia="Times New Roman" w:cs="Arial"/>
                <w:sz w:val="18"/>
                <w:szCs w:val="18"/>
              </w:rPr>
            </w:pPr>
            <w:r w:rsidRPr="00A52CD9">
              <w:rPr>
                <w:rFonts w:eastAsia="Times New Roman" w:cs="Arial"/>
                <w:sz w:val="18"/>
                <w:szCs w:val="18"/>
              </w:rPr>
              <w:t>Attaching Shipping Information to Request</w:t>
            </w:r>
          </w:p>
        </w:tc>
        <w:tc>
          <w:tcPr>
            <w:tcW w:w="2923" w:type="pct"/>
            <w:tcBorders>
              <w:top w:val="nil"/>
              <w:left w:val="nil"/>
              <w:bottom w:val="single" w:sz="8" w:space="0" w:color="425563"/>
              <w:right w:val="single" w:sz="8" w:space="0" w:color="425563"/>
            </w:tcBorders>
            <w:shd w:val="clear" w:color="auto" w:fill="auto"/>
            <w:vAlign w:val="center"/>
            <w:hideMark/>
          </w:tcPr>
          <w:p w14:paraId="573A9776"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7DD17D1A" w14:textId="77777777" w:rsidR="00755A66" w:rsidRPr="00A52CD9" w:rsidRDefault="00C423ED" w:rsidP="00755A66">
            <w:pPr>
              <w:jc w:val="center"/>
              <w:rPr>
                <w:rFonts w:ascii="Calibri" w:eastAsia="Times New Roman" w:hAnsi="Calibri" w:cs="Calibri"/>
                <w:color w:val="0563C1"/>
                <w:szCs w:val="22"/>
                <w:u w:val="single"/>
              </w:rPr>
            </w:pPr>
            <w:hyperlink r:id="rId74"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3A2B190F"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2A21B000" w14:textId="2119F042" w:rsidR="00755A66" w:rsidRPr="00A52CD9" w:rsidRDefault="00E60FE3" w:rsidP="00755A66">
            <w:pPr>
              <w:rPr>
                <w:rFonts w:eastAsia="Times New Roman" w:cs="Arial"/>
                <w:sz w:val="18"/>
                <w:szCs w:val="18"/>
              </w:rPr>
            </w:pPr>
            <w:r w:rsidRPr="00A52CD9">
              <w:rPr>
                <w:rFonts w:eastAsia="Times New Roman" w:cs="Arial"/>
                <w:sz w:val="18"/>
                <w:szCs w:val="18"/>
              </w:rPr>
              <w:t>PC assignment</w:t>
            </w:r>
            <w:r w:rsidR="00755A66" w:rsidRPr="00A52CD9">
              <w:rPr>
                <w:rFonts w:eastAsia="Times New Roman" w:cs="Arial"/>
                <w:sz w:val="18"/>
                <w:szCs w:val="18"/>
              </w:rPr>
              <w:t xml:space="preserve"> confirmation</w:t>
            </w:r>
          </w:p>
        </w:tc>
        <w:tc>
          <w:tcPr>
            <w:tcW w:w="2923" w:type="pct"/>
            <w:tcBorders>
              <w:top w:val="nil"/>
              <w:left w:val="nil"/>
              <w:bottom w:val="single" w:sz="8" w:space="0" w:color="425563"/>
              <w:right w:val="single" w:sz="8" w:space="0" w:color="425563"/>
            </w:tcBorders>
            <w:shd w:val="clear" w:color="auto" w:fill="auto"/>
            <w:vAlign w:val="center"/>
            <w:hideMark/>
          </w:tcPr>
          <w:p w14:paraId="6969AABE" w14:textId="0663F690" w:rsidR="00755A66" w:rsidRPr="00A52CD9" w:rsidRDefault="00755A66" w:rsidP="00755A66">
            <w:pPr>
              <w:rPr>
                <w:rFonts w:eastAsia="Times New Roman" w:cs="Arial"/>
                <w:sz w:val="18"/>
                <w:szCs w:val="18"/>
              </w:rPr>
            </w:pPr>
            <w:r w:rsidRPr="00A52CD9">
              <w:rPr>
                <w:rFonts w:eastAsia="Times New Roman" w:cs="Arial"/>
                <w:sz w:val="18"/>
                <w:szCs w:val="18"/>
              </w:rPr>
              <w:t> </w:t>
            </w:r>
            <w:r w:rsidR="004C62D7" w:rsidRPr="00A52CD9">
              <w:rPr>
                <w:rFonts w:eastAsia="Times New Roman" w:cs="Arial"/>
                <w:sz w:val="18"/>
                <w:szCs w:val="18"/>
              </w:rPr>
              <w:t>Acknowledge PC assignment</w:t>
            </w:r>
          </w:p>
        </w:tc>
        <w:tc>
          <w:tcPr>
            <w:tcW w:w="463" w:type="pct"/>
            <w:tcBorders>
              <w:top w:val="nil"/>
              <w:left w:val="nil"/>
              <w:bottom w:val="single" w:sz="8" w:space="0" w:color="425563"/>
              <w:right w:val="single" w:sz="8" w:space="0" w:color="425563"/>
            </w:tcBorders>
            <w:shd w:val="clear" w:color="auto" w:fill="auto"/>
            <w:vAlign w:val="bottom"/>
            <w:hideMark/>
          </w:tcPr>
          <w:p w14:paraId="15C82473" w14:textId="77777777" w:rsidR="00755A66" w:rsidRPr="00A52CD9" w:rsidRDefault="00C423ED" w:rsidP="00755A66">
            <w:pPr>
              <w:jc w:val="center"/>
              <w:rPr>
                <w:rFonts w:ascii="Calibri" w:eastAsia="Times New Roman" w:hAnsi="Calibri" w:cs="Calibri"/>
                <w:color w:val="0563C1"/>
                <w:szCs w:val="22"/>
                <w:u w:val="single"/>
              </w:rPr>
            </w:pPr>
            <w:hyperlink r:id="rId75"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1535EE25"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226D20A7" w14:textId="77777777" w:rsidR="00755A66" w:rsidRPr="00A52CD9" w:rsidRDefault="00755A66" w:rsidP="00755A66">
            <w:pPr>
              <w:rPr>
                <w:rFonts w:eastAsia="Times New Roman" w:cs="Arial"/>
                <w:sz w:val="18"/>
                <w:szCs w:val="18"/>
              </w:rPr>
            </w:pPr>
            <w:r w:rsidRPr="00A52CD9">
              <w:rPr>
                <w:rFonts w:eastAsia="Times New Roman" w:cs="Arial"/>
                <w:sz w:val="18"/>
                <w:szCs w:val="18"/>
              </w:rPr>
              <w:t>Request replacement PC</w:t>
            </w:r>
          </w:p>
        </w:tc>
        <w:tc>
          <w:tcPr>
            <w:tcW w:w="2923" w:type="pct"/>
            <w:tcBorders>
              <w:top w:val="nil"/>
              <w:left w:val="nil"/>
              <w:bottom w:val="single" w:sz="8" w:space="0" w:color="425563"/>
              <w:right w:val="single" w:sz="8" w:space="0" w:color="425563"/>
            </w:tcBorders>
            <w:shd w:val="clear" w:color="auto" w:fill="auto"/>
            <w:vAlign w:val="center"/>
            <w:hideMark/>
          </w:tcPr>
          <w:p w14:paraId="4F8A7617"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0DE13EE1" w14:textId="77777777" w:rsidR="00755A66" w:rsidRPr="00A52CD9" w:rsidRDefault="00C423ED" w:rsidP="00755A66">
            <w:pPr>
              <w:jc w:val="center"/>
              <w:rPr>
                <w:rFonts w:ascii="Calibri" w:eastAsia="Times New Roman" w:hAnsi="Calibri" w:cs="Calibri"/>
                <w:color w:val="0563C1"/>
                <w:szCs w:val="22"/>
                <w:u w:val="single"/>
              </w:rPr>
            </w:pPr>
            <w:hyperlink r:id="rId76"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0008DF7A"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50FDC1F4" w14:textId="77777777" w:rsidR="00755A66" w:rsidRPr="00A52CD9" w:rsidRDefault="00755A66" w:rsidP="00755A66">
            <w:pPr>
              <w:rPr>
                <w:rFonts w:eastAsia="Times New Roman" w:cs="Arial"/>
                <w:sz w:val="18"/>
                <w:szCs w:val="18"/>
              </w:rPr>
            </w:pPr>
            <w:r w:rsidRPr="00A52CD9">
              <w:rPr>
                <w:rFonts w:eastAsia="Times New Roman" w:cs="Arial"/>
                <w:sz w:val="18"/>
                <w:szCs w:val="18"/>
              </w:rPr>
              <w:t>PC Entitlement</w:t>
            </w:r>
          </w:p>
        </w:tc>
        <w:tc>
          <w:tcPr>
            <w:tcW w:w="2923" w:type="pct"/>
            <w:tcBorders>
              <w:top w:val="nil"/>
              <w:left w:val="nil"/>
              <w:bottom w:val="single" w:sz="8" w:space="0" w:color="425563"/>
              <w:right w:val="single" w:sz="8" w:space="0" w:color="425563"/>
            </w:tcBorders>
            <w:shd w:val="clear" w:color="auto" w:fill="auto"/>
            <w:vAlign w:val="center"/>
            <w:hideMark/>
          </w:tcPr>
          <w:p w14:paraId="3206968B"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41CA115C" w14:textId="77777777" w:rsidR="00755A66" w:rsidRPr="00A52CD9" w:rsidRDefault="00C423ED" w:rsidP="00755A66">
            <w:pPr>
              <w:jc w:val="center"/>
              <w:rPr>
                <w:rFonts w:ascii="Calibri" w:eastAsia="Times New Roman" w:hAnsi="Calibri" w:cs="Calibri"/>
                <w:color w:val="0563C1"/>
                <w:szCs w:val="22"/>
                <w:u w:val="single"/>
              </w:rPr>
            </w:pPr>
            <w:hyperlink r:id="rId77" w:anchor="RANGE!_OneDrive_for_Business" w:history="1">
              <w:r w:rsidR="00755A66" w:rsidRPr="00A52CD9">
                <w:rPr>
                  <w:rFonts w:ascii="Calibri" w:eastAsia="Times New Roman" w:hAnsi="Calibri" w:cs="Calibri"/>
                  <w:color w:val="0563C1"/>
                  <w:szCs w:val="22"/>
                  <w:u w:val="single"/>
                </w:rPr>
                <w:t>Go To</w:t>
              </w:r>
            </w:hyperlink>
          </w:p>
        </w:tc>
      </w:tr>
      <w:tr w:rsidR="00755A66" w:rsidRPr="00A52CD9" w14:paraId="68CCFA82" w14:textId="77777777" w:rsidTr="00755A66">
        <w:trPr>
          <w:trHeight w:val="315"/>
        </w:trPr>
        <w:tc>
          <w:tcPr>
            <w:tcW w:w="1614" w:type="pct"/>
            <w:tcBorders>
              <w:top w:val="nil"/>
              <w:left w:val="single" w:sz="8" w:space="0" w:color="425563"/>
              <w:bottom w:val="single" w:sz="8" w:space="0" w:color="425563"/>
              <w:right w:val="single" w:sz="8" w:space="0" w:color="425563"/>
            </w:tcBorders>
            <w:shd w:val="clear" w:color="auto" w:fill="auto"/>
            <w:vAlign w:val="center"/>
            <w:hideMark/>
          </w:tcPr>
          <w:p w14:paraId="6F71F1C2" w14:textId="77777777" w:rsidR="00755A66" w:rsidRPr="00A52CD9" w:rsidRDefault="00755A66" w:rsidP="00755A66">
            <w:pPr>
              <w:rPr>
                <w:rFonts w:eastAsia="Times New Roman" w:cs="Arial"/>
                <w:sz w:val="18"/>
                <w:szCs w:val="18"/>
              </w:rPr>
            </w:pPr>
            <w:r w:rsidRPr="00A52CD9">
              <w:rPr>
                <w:rFonts w:eastAsia="Times New Roman" w:cs="Arial"/>
                <w:sz w:val="18"/>
                <w:szCs w:val="18"/>
              </w:rPr>
              <w:t>Ship to home</w:t>
            </w:r>
          </w:p>
        </w:tc>
        <w:tc>
          <w:tcPr>
            <w:tcW w:w="2923" w:type="pct"/>
            <w:tcBorders>
              <w:top w:val="nil"/>
              <w:left w:val="nil"/>
              <w:bottom w:val="single" w:sz="8" w:space="0" w:color="425563"/>
              <w:right w:val="single" w:sz="8" w:space="0" w:color="425563"/>
            </w:tcBorders>
            <w:shd w:val="clear" w:color="auto" w:fill="auto"/>
            <w:vAlign w:val="center"/>
            <w:hideMark/>
          </w:tcPr>
          <w:p w14:paraId="0154804A" w14:textId="77777777" w:rsidR="00755A66" w:rsidRPr="00A52CD9" w:rsidRDefault="00755A66" w:rsidP="00755A66">
            <w:pPr>
              <w:rPr>
                <w:rFonts w:eastAsia="Times New Roman" w:cs="Arial"/>
                <w:sz w:val="18"/>
                <w:szCs w:val="18"/>
              </w:rPr>
            </w:pPr>
            <w:r w:rsidRPr="00A52CD9">
              <w:rPr>
                <w:rFonts w:eastAsia="Times New Roman" w:cs="Arial"/>
                <w:sz w:val="18"/>
                <w:szCs w:val="18"/>
              </w:rPr>
              <w:t> </w:t>
            </w:r>
          </w:p>
        </w:tc>
        <w:tc>
          <w:tcPr>
            <w:tcW w:w="463" w:type="pct"/>
            <w:tcBorders>
              <w:top w:val="nil"/>
              <w:left w:val="nil"/>
              <w:bottom w:val="single" w:sz="8" w:space="0" w:color="425563"/>
              <w:right w:val="single" w:sz="8" w:space="0" w:color="425563"/>
            </w:tcBorders>
            <w:shd w:val="clear" w:color="auto" w:fill="auto"/>
            <w:vAlign w:val="bottom"/>
            <w:hideMark/>
          </w:tcPr>
          <w:p w14:paraId="21CA4BDC" w14:textId="77777777" w:rsidR="00755A66" w:rsidRPr="00A52CD9" w:rsidRDefault="00C423ED" w:rsidP="00755A66">
            <w:pPr>
              <w:jc w:val="center"/>
              <w:rPr>
                <w:rFonts w:ascii="Calibri" w:eastAsia="Times New Roman" w:hAnsi="Calibri" w:cs="Calibri"/>
                <w:color w:val="0563C1"/>
                <w:szCs w:val="22"/>
                <w:u w:val="single"/>
              </w:rPr>
            </w:pPr>
            <w:hyperlink r:id="rId78" w:anchor="RANGE!_OneDrive_for_Business" w:history="1">
              <w:r w:rsidR="00755A66" w:rsidRPr="00A52CD9">
                <w:rPr>
                  <w:rFonts w:ascii="Calibri" w:eastAsia="Times New Roman" w:hAnsi="Calibri" w:cs="Calibri"/>
                  <w:color w:val="0563C1"/>
                  <w:szCs w:val="22"/>
                  <w:u w:val="single"/>
                </w:rPr>
                <w:t>Go To</w:t>
              </w:r>
            </w:hyperlink>
          </w:p>
        </w:tc>
      </w:tr>
    </w:tbl>
    <w:p w14:paraId="2331C793" w14:textId="77777777" w:rsidR="00710BDB" w:rsidRPr="00A52CD9" w:rsidRDefault="00710BDB" w:rsidP="00A52CD9">
      <w:pPr>
        <w:pStyle w:val="BodyText"/>
      </w:pPr>
    </w:p>
    <w:p w14:paraId="713CB718" w14:textId="12568C79" w:rsidR="0084494C" w:rsidRPr="00A52CD9" w:rsidRDefault="00F60093" w:rsidP="00A52CD9">
      <w:pPr>
        <w:pStyle w:val="BodyText"/>
        <w:rPr>
          <w:szCs w:val="22"/>
        </w:rPr>
      </w:pPr>
      <w:r w:rsidRPr="00A52CD9">
        <w:t xml:space="preserve">UPtime </w:t>
      </w:r>
      <w:r w:rsidR="001E2BC0" w:rsidRPr="00A52CD9">
        <w:t>engagement</w:t>
      </w:r>
      <w:r w:rsidRPr="00A52CD9">
        <w:t xml:space="preserve"> portal </w:t>
      </w:r>
      <w:r w:rsidR="00DB2C87" w:rsidRPr="00A52CD9">
        <w:t>acts as a user front end for engaging the user for support, knowledge articles will be incorporated into the Self Help and Self Heal channels.</w:t>
      </w:r>
      <w:r w:rsidR="00DB2C87" w:rsidRPr="00A52CD9">
        <w:rPr>
          <w:szCs w:val="22"/>
        </w:rPr>
        <w:t xml:space="preserve"> Initial</w:t>
      </w:r>
      <w:r w:rsidR="00122EBE" w:rsidRPr="00A52CD9">
        <w:rPr>
          <w:szCs w:val="22"/>
        </w:rPr>
        <w:t xml:space="preserve"> </w:t>
      </w:r>
      <w:r w:rsidR="00C57049" w:rsidRPr="00A52CD9">
        <w:rPr>
          <w:szCs w:val="22"/>
        </w:rPr>
        <w:t>r</w:t>
      </w:r>
      <w:r w:rsidR="00D81E7E" w:rsidRPr="00A52CD9">
        <w:rPr>
          <w:szCs w:val="22"/>
        </w:rPr>
        <w:t xml:space="preserve">elease </w:t>
      </w:r>
      <w:r w:rsidR="00C57049" w:rsidRPr="00A52CD9">
        <w:rPr>
          <w:szCs w:val="22"/>
        </w:rPr>
        <w:t xml:space="preserve">(R2) </w:t>
      </w:r>
      <w:r w:rsidR="008A5D47" w:rsidRPr="00A52CD9">
        <w:rPr>
          <w:szCs w:val="22"/>
        </w:rPr>
        <w:t xml:space="preserve">of UPtime </w:t>
      </w:r>
      <w:r w:rsidR="00A91C6B" w:rsidRPr="00A52CD9">
        <w:rPr>
          <w:szCs w:val="22"/>
        </w:rPr>
        <w:t>provides</w:t>
      </w:r>
      <w:r w:rsidR="008A5D47" w:rsidRPr="00A52CD9">
        <w:rPr>
          <w:szCs w:val="22"/>
        </w:rPr>
        <w:t xml:space="preserve"> </w:t>
      </w:r>
      <w:r w:rsidR="00D81E7E" w:rsidRPr="00A52CD9">
        <w:rPr>
          <w:szCs w:val="22"/>
        </w:rPr>
        <w:t xml:space="preserve">the </w:t>
      </w:r>
      <w:r w:rsidR="000C7BF0" w:rsidRPr="00A52CD9">
        <w:rPr>
          <w:szCs w:val="22"/>
        </w:rPr>
        <w:t xml:space="preserve">portal interactions using a </w:t>
      </w:r>
      <w:r w:rsidR="00D81E7E" w:rsidRPr="00A52CD9">
        <w:rPr>
          <w:szCs w:val="22"/>
        </w:rPr>
        <w:t>new U</w:t>
      </w:r>
      <w:r w:rsidR="000E46BB" w:rsidRPr="00A52CD9">
        <w:rPr>
          <w:szCs w:val="22"/>
        </w:rPr>
        <w:t>ser Experience</w:t>
      </w:r>
      <w:r w:rsidR="000C7BF0" w:rsidRPr="00A52CD9">
        <w:rPr>
          <w:szCs w:val="22"/>
        </w:rPr>
        <w:t xml:space="preserve">. This includes some base features </w:t>
      </w:r>
      <w:r w:rsidR="008F4431" w:rsidRPr="00A52CD9">
        <w:rPr>
          <w:szCs w:val="22"/>
        </w:rPr>
        <w:t xml:space="preserve">including </w:t>
      </w:r>
    </w:p>
    <w:p w14:paraId="61AE8CC8" w14:textId="61FE5E90" w:rsidR="00E61C1B" w:rsidRPr="00A52CD9" w:rsidRDefault="00E61C1B" w:rsidP="00210733">
      <w:pPr>
        <w:pStyle w:val="ListParagraph"/>
        <w:numPr>
          <w:ilvl w:val="0"/>
          <w:numId w:val="39"/>
        </w:numPr>
        <w:rPr>
          <w:shd w:val="clear" w:color="auto" w:fill="FFFFFF"/>
        </w:rPr>
      </w:pPr>
      <w:r w:rsidRPr="00A52CD9">
        <w:rPr>
          <w:shd w:val="clear" w:color="auto" w:fill="FFFFFF"/>
        </w:rPr>
        <w:t>Act as a user front end for engaging the user for support, knowledge articles will be incorporated into the Self Help and Self Heal channels.</w:t>
      </w:r>
    </w:p>
    <w:p w14:paraId="3A46B002" w14:textId="5640C239" w:rsidR="00E15B20" w:rsidRPr="00A52CD9" w:rsidRDefault="00E15B20" w:rsidP="00210733">
      <w:pPr>
        <w:pStyle w:val="ListParagraph"/>
        <w:numPr>
          <w:ilvl w:val="0"/>
          <w:numId w:val="39"/>
        </w:numPr>
        <w:rPr>
          <w:shd w:val="clear" w:color="auto" w:fill="FFFFFF"/>
        </w:rPr>
      </w:pPr>
      <w:r w:rsidRPr="00A52CD9">
        <w:rPr>
          <w:shd w:val="clear" w:color="auto" w:fill="FFFFFF"/>
        </w:rPr>
        <w:t xml:space="preserve">Scalable, secure </w:t>
      </w:r>
      <w:r w:rsidR="00344A7B" w:rsidRPr="00A52CD9">
        <w:rPr>
          <w:shd w:val="clear" w:color="auto" w:fill="FFFFFF"/>
        </w:rPr>
        <w:t>UPtime</w:t>
      </w:r>
      <w:r w:rsidRPr="00A52CD9">
        <w:rPr>
          <w:shd w:val="clear" w:color="auto" w:fill="FFFFFF"/>
        </w:rPr>
        <w:t xml:space="preserve"> employee portal running in Azure cloud, rebranded to client, provided as a service</w:t>
      </w:r>
      <w:r w:rsidR="00D62EFB" w:rsidRPr="00A52CD9">
        <w:rPr>
          <w:shd w:val="clear" w:color="auto" w:fill="FFFFFF"/>
        </w:rPr>
        <w:t>.</w:t>
      </w:r>
    </w:p>
    <w:p w14:paraId="22E26720" w14:textId="413130C7" w:rsidR="00E15B20" w:rsidRPr="00A52CD9" w:rsidRDefault="00E15B20" w:rsidP="00210733">
      <w:pPr>
        <w:pStyle w:val="ListParagraph"/>
        <w:numPr>
          <w:ilvl w:val="0"/>
          <w:numId w:val="39"/>
        </w:numPr>
        <w:rPr>
          <w:shd w:val="clear" w:color="auto" w:fill="FFFFFF"/>
          <w:rPrChange w:id="1448" w:author="Vermette, Stephane" w:date="2022-01-19T05:44:00Z">
            <w:rPr>
              <w:shd w:val="clear" w:color="auto" w:fill="FFFFFF"/>
              <w:lang w:val="fr-CA"/>
            </w:rPr>
          </w:rPrChange>
        </w:rPr>
      </w:pPr>
      <w:r w:rsidRPr="00A52CD9">
        <w:rPr>
          <w:shd w:val="clear" w:color="auto" w:fill="FFFFFF"/>
          <w:rPrChange w:id="1449" w:author="Vermette, Stephane" w:date="2022-01-19T05:44:00Z">
            <w:rPr>
              <w:shd w:val="clear" w:color="auto" w:fill="FFFFFF"/>
              <w:lang w:val="fr-CA"/>
            </w:rPr>
          </w:rPrChange>
        </w:rPr>
        <w:t>User configurable notifications (outages, service requests, status changes, etc.)</w:t>
      </w:r>
    </w:p>
    <w:p w14:paraId="09B2CA8A" w14:textId="1C72E078" w:rsidR="004A1EDE" w:rsidRPr="00A52CD9" w:rsidRDefault="00E76EC7" w:rsidP="00210733">
      <w:pPr>
        <w:pStyle w:val="ListParagraph"/>
        <w:numPr>
          <w:ilvl w:val="0"/>
          <w:numId w:val="39"/>
        </w:numPr>
        <w:rPr>
          <w:shd w:val="clear" w:color="auto" w:fill="FFFFFF"/>
        </w:rPr>
      </w:pPr>
      <w:r w:rsidRPr="00A52CD9">
        <w:rPr>
          <w:shd w:val="clear" w:color="auto" w:fill="FFFFFF"/>
        </w:rPr>
        <w:t>T</w:t>
      </w:r>
      <w:r w:rsidR="004A1EDE" w:rsidRPr="00A52CD9">
        <w:rPr>
          <w:shd w:val="clear" w:color="auto" w:fill="FFFFFF"/>
        </w:rPr>
        <w:t>he U</w:t>
      </w:r>
      <w:r w:rsidR="00B50E00" w:rsidRPr="00A52CD9">
        <w:rPr>
          <w:shd w:val="clear" w:color="auto" w:fill="FFFFFF"/>
        </w:rPr>
        <w:t>P</w:t>
      </w:r>
      <w:r w:rsidR="004A1EDE" w:rsidRPr="00A52CD9">
        <w:rPr>
          <w:shd w:val="clear" w:color="auto" w:fill="FFFFFF"/>
        </w:rPr>
        <w:t xml:space="preserve">time Portal is accessible via native web </w:t>
      </w:r>
      <w:r w:rsidR="000D596C" w:rsidRPr="00A52CD9">
        <w:rPr>
          <w:shd w:val="clear" w:color="auto" w:fill="FFFFFF"/>
        </w:rPr>
        <w:t xml:space="preserve">browsers and </w:t>
      </w:r>
      <w:r w:rsidR="004A1EDE" w:rsidRPr="00A52CD9">
        <w:rPr>
          <w:shd w:val="clear" w:color="auto" w:fill="FFFFFF"/>
        </w:rPr>
        <w:t xml:space="preserve">is </w:t>
      </w:r>
      <w:proofErr w:type="spellStart"/>
      <w:r w:rsidR="004A1EDE" w:rsidRPr="00A52CD9">
        <w:rPr>
          <w:shd w:val="clear" w:color="auto" w:fill="FFFFFF"/>
        </w:rPr>
        <w:t>optimised</w:t>
      </w:r>
      <w:proofErr w:type="spellEnd"/>
      <w:r w:rsidR="004A1EDE" w:rsidRPr="00A52CD9">
        <w:rPr>
          <w:shd w:val="clear" w:color="auto" w:fill="FFFFFF"/>
        </w:rPr>
        <w:t xml:space="preserve"> for mobile</w:t>
      </w:r>
      <w:r w:rsidR="000D596C" w:rsidRPr="00A52CD9">
        <w:rPr>
          <w:shd w:val="clear" w:color="auto" w:fill="FFFFFF"/>
        </w:rPr>
        <w:t>/tablet</w:t>
      </w:r>
      <w:r w:rsidR="004A1EDE" w:rsidRPr="00A52CD9">
        <w:rPr>
          <w:shd w:val="clear" w:color="auto" w:fill="FFFFFF"/>
        </w:rPr>
        <w:t xml:space="preserve"> use. </w:t>
      </w:r>
    </w:p>
    <w:p w14:paraId="6969D5CB" w14:textId="77777777" w:rsidR="007169F0" w:rsidRPr="00A52CD9" w:rsidRDefault="007169F0" w:rsidP="00210733">
      <w:pPr>
        <w:pStyle w:val="ListParagraph"/>
        <w:numPr>
          <w:ilvl w:val="0"/>
          <w:numId w:val="39"/>
        </w:numPr>
        <w:rPr>
          <w:shd w:val="clear" w:color="auto" w:fill="FFFFFF"/>
        </w:rPr>
      </w:pPr>
      <w:r w:rsidRPr="00A52CD9">
        <w:rPr>
          <w:shd w:val="clear" w:color="auto" w:fill="FFFFFF"/>
        </w:rPr>
        <w:t>DXC services to continuously optimize the environment for better user experience and cost optimization.</w:t>
      </w:r>
    </w:p>
    <w:p w14:paraId="5F019D74" w14:textId="1220B774" w:rsidR="00D012D5" w:rsidRPr="00A52CD9" w:rsidRDefault="00D012D5" w:rsidP="00A52CD9">
      <w:pPr>
        <w:pStyle w:val="Heading3"/>
      </w:pPr>
      <w:bookmarkStart w:id="1450" w:name="_Toc88474818"/>
      <w:r w:rsidRPr="00A52CD9">
        <w:t>General Services</w:t>
      </w:r>
      <w:bookmarkEnd w:id="1450"/>
    </w:p>
    <w:p w14:paraId="6D1477D9" w14:textId="77777777" w:rsidR="00117816" w:rsidRPr="00A52CD9" w:rsidRDefault="00117816" w:rsidP="00A52CD9">
      <w:pPr>
        <w:pStyle w:val="Heading4"/>
      </w:pPr>
      <w:r w:rsidRPr="00A52CD9">
        <w:t xml:space="preserve">Portal Branding </w:t>
      </w:r>
      <w:proofErr w:type="spellStart"/>
      <w:r w:rsidRPr="00A52CD9">
        <w:t>Customisation</w:t>
      </w:r>
      <w:proofErr w:type="spellEnd"/>
    </w:p>
    <w:p w14:paraId="4546BB50" w14:textId="77777777" w:rsidR="00117816" w:rsidRPr="00A52CD9" w:rsidRDefault="00117816" w:rsidP="00A52CD9">
      <w:pPr>
        <w:pStyle w:val="BodyText"/>
      </w:pPr>
      <w:r w:rsidRPr="00A52CD9">
        <w:t>The release 1 portal branding customization is limited to the following.</w:t>
      </w:r>
    </w:p>
    <w:p w14:paraId="458CD317" w14:textId="77777777" w:rsidR="00117816" w:rsidRPr="00A52CD9" w:rsidRDefault="00117816" w:rsidP="00A52CD9">
      <w:pPr>
        <w:pStyle w:val="BodyText"/>
        <w:numPr>
          <w:ilvl w:val="0"/>
          <w:numId w:val="47"/>
        </w:numPr>
      </w:pPr>
      <w:r w:rsidRPr="00A52CD9">
        <w:t>The logo and company name in top left-hand corner</w:t>
      </w:r>
    </w:p>
    <w:p w14:paraId="468AE9D4" w14:textId="77777777" w:rsidR="00117816" w:rsidRPr="00A52CD9" w:rsidRDefault="00117816" w:rsidP="00A52CD9">
      <w:pPr>
        <w:pStyle w:val="BodyText"/>
        <w:numPr>
          <w:ilvl w:val="0"/>
          <w:numId w:val="47"/>
        </w:numPr>
      </w:pPr>
      <w:r w:rsidRPr="00A52CD9">
        <w:t xml:space="preserve">The </w:t>
      </w:r>
      <w:proofErr w:type="spellStart"/>
      <w:r w:rsidRPr="00A52CD9">
        <w:t>colour</w:t>
      </w:r>
      <w:proofErr w:type="spellEnd"/>
      <w:r w:rsidRPr="00A52CD9">
        <w:t xml:space="preserve"> scheme of the background </w:t>
      </w:r>
    </w:p>
    <w:p w14:paraId="5A394700" w14:textId="77777777" w:rsidR="00117816" w:rsidRPr="00A52CD9" w:rsidRDefault="00117816" w:rsidP="00A52CD9">
      <w:pPr>
        <w:pStyle w:val="BodyText"/>
        <w:numPr>
          <w:ilvl w:val="0"/>
          <w:numId w:val="47"/>
        </w:numPr>
      </w:pPr>
      <w:r w:rsidRPr="00A52CD9">
        <w:t xml:space="preserve">The </w:t>
      </w:r>
      <w:proofErr w:type="spellStart"/>
      <w:r w:rsidRPr="00A52CD9">
        <w:t>colour</w:t>
      </w:r>
      <w:proofErr w:type="spellEnd"/>
      <w:r w:rsidRPr="00A52CD9">
        <w:t xml:space="preserve"> scheme of the card types</w:t>
      </w:r>
    </w:p>
    <w:p w14:paraId="6265B4CC" w14:textId="1CA7496D" w:rsidR="00117816" w:rsidRPr="00A52CD9" w:rsidRDefault="00117816" w:rsidP="00A52CD9">
      <w:pPr>
        <w:pStyle w:val="BodyText"/>
        <w:rPr>
          <w:ins w:id="1451" w:author="Samuel, Emil Justin (Justin)" w:date="2022-01-10T08:46:00Z"/>
        </w:rPr>
      </w:pPr>
      <w:del w:id="1452" w:author="Samuel, Emil Justin (Justin)" w:date="2022-01-10T08:46:00Z">
        <w:r w:rsidRPr="00A52CD9" w:rsidDel="00307F54">
          <w:rPr>
            <w:rPrChange w:id="1453" w:author="Vermette, Stephane" w:date="2022-01-19T05:44:00Z">
              <w:rPr>
                <w:noProof/>
              </w:rPr>
            </w:rPrChange>
          </w:rPr>
          <w:drawing>
            <wp:anchor distT="0" distB="0" distL="114300" distR="114300" simplePos="0" relativeHeight="251658257" behindDoc="1" locked="0" layoutInCell="1" allowOverlap="1" wp14:anchorId="72D5E23A" wp14:editId="58B899C3">
              <wp:simplePos x="0" y="0"/>
              <wp:positionH relativeFrom="margin">
                <wp:posOffset>-35560</wp:posOffset>
              </wp:positionH>
              <wp:positionV relativeFrom="paragraph">
                <wp:posOffset>366395</wp:posOffset>
              </wp:positionV>
              <wp:extent cx="5904865" cy="3381375"/>
              <wp:effectExtent l="0" t="0" r="63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04865" cy="3381375"/>
                      </a:xfrm>
                      <a:prstGeom prst="rect">
                        <a:avLst/>
                      </a:prstGeom>
                    </pic:spPr>
                  </pic:pic>
                </a:graphicData>
              </a:graphic>
            </wp:anchor>
          </w:drawing>
        </w:r>
      </w:del>
    </w:p>
    <w:p w14:paraId="41CE8F25" w14:textId="69FA419C" w:rsidR="00DD22C1" w:rsidRPr="00A52CD9" w:rsidRDefault="00DD22C1" w:rsidP="00A52CD9">
      <w:pPr>
        <w:pStyle w:val="BodyText"/>
      </w:pPr>
      <w:ins w:id="1454" w:author="Samuel, Emil Justin (Justin)" w:date="2022-01-10T08:46:00Z">
        <w:r w:rsidRPr="00A52CD9">
          <w:rPr>
            <w:rPrChange w:id="1455" w:author="Vermette, Stephane" w:date="2022-01-19T05:44:00Z">
              <w:rPr>
                <w:noProof/>
              </w:rPr>
            </w:rPrChange>
          </w:rPr>
          <w:lastRenderedPageBreak/>
          <w:drawing>
            <wp:inline distT="0" distB="0" distL="0" distR="0" wp14:anchorId="40B3F781" wp14:editId="57043035">
              <wp:extent cx="5732145" cy="32848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284855"/>
                      </a:xfrm>
                      <a:prstGeom prst="rect">
                        <a:avLst/>
                      </a:prstGeom>
                    </pic:spPr>
                  </pic:pic>
                </a:graphicData>
              </a:graphic>
            </wp:inline>
          </w:drawing>
        </w:r>
      </w:ins>
    </w:p>
    <w:p w14:paraId="5CDCC24C" w14:textId="77777777" w:rsidR="00C56421" w:rsidRPr="00A52CD9" w:rsidRDefault="00C56421" w:rsidP="00A52CD9">
      <w:pPr>
        <w:pStyle w:val="Heading4"/>
      </w:pPr>
      <w:r w:rsidRPr="00A52CD9">
        <w:t>Regional Settings</w:t>
      </w:r>
    </w:p>
    <w:p w14:paraId="1C16CCA8" w14:textId="77777777" w:rsidR="00C56421" w:rsidRPr="00A52CD9" w:rsidRDefault="00C56421" w:rsidP="00A52CD9">
      <w:pPr>
        <w:pStyle w:val="BodyText"/>
      </w:pPr>
      <w:r w:rsidRPr="00A52CD9">
        <w:t xml:space="preserve">Users will see regional content such as the local phone number for the contact center. </w:t>
      </w:r>
    </w:p>
    <w:p w14:paraId="317BE995" w14:textId="77777777" w:rsidR="00117816" w:rsidRPr="00A52CD9" w:rsidRDefault="00117816" w:rsidP="00A52CD9">
      <w:pPr>
        <w:pStyle w:val="Heading4"/>
      </w:pPr>
      <w:proofErr w:type="spellStart"/>
      <w:r w:rsidRPr="00A52CD9">
        <w:t>Customised</w:t>
      </w:r>
      <w:proofErr w:type="spellEnd"/>
      <w:r w:rsidRPr="00A52CD9">
        <w:t xml:space="preserve"> Notifications</w:t>
      </w:r>
    </w:p>
    <w:p w14:paraId="79BCCA0C" w14:textId="77777777" w:rsidR="00117816" w:rsidRPr="00A52CD9" w:rsidRDefault="00117816" w:rsidP="00A52CD9">
      <w:pPr>
        <w:pStyle w:val="Bullet1Double"/>
      </w:pPr>
      <w:r w:rsidRPr="00A52CD9">
        <w:t>Users will continue to be notified about major PC Refresh stages by means of email notifications. The Portal will guide the user through the process through cards displayed in the “What’s New” portal section, and through indicating the status of the PC assigned to them in the “My Stuff” portal section.</w:t>
      </w:r>
    </w:p>
    <w:p w14:paraId="7680CCC3" w14:textId="37C12FD4" w:rsidR="0084494C" w:rsidRPr="00A52CD9" w:rsidRDefault="00EF7D77" w:rsidP="00A52CD9">
      <w:pPr>
        <w:pStyle w:val="Heading4"/>
      </w:pPr>
      <w:r w:rsidRPr="00A52CD9">
        <w:t xml:space="preserve">SAML based </w:t>
      </w:r>
      <w:r w:rsidR="008A5D47" w:rsidRPr="00A52CD9">
        <w:t xml:space="preserve">Authentication / </w:t>
      </w:r>
      <w:r w:rsidR="0084494C" w:rsidRPr="00A52CD9">
        <w:t>Single Sign On</w:t>
      </w:r>
    </w:p>
    <w:p w14:paraId="09DE2E0F" w14:textId="62D3285A" w:rsidR="00647BEB" w:rsidRPr="00A52CD9" w:rsidRDefault="00520F69" w:rsidP="00A52CD9">
      <w:pPr>
        <w:pStyle w:val="Bullet1Double"/>
      </w:pPr>
      <w:r w:rsidRPr="00A52CD9">
        <w:t xml:space="preserve">UPtime can integrate with most industry standard authentication system (e.g., Active Directory, </w:t>
      </w:r>
      <w:proofErr w:type="spellStart"/>
      <w:r w:rsidRPr="00A52CD9">
        <w:t>AzureAD</w:t>
      </w:r>
      <w:proofErr w:type="spellEnd"/>
      <w:r w:rsidRPr="00A52CD9">
        <w:t xml:space="preserve">, ADFS, SailPoint, OKTA, </w:t>
      </w:r>
      <w:proofErr w:type="spellStart"/>
      <w:r w:rsidRPr="00A52CD9">
        <w:t>PingID</w:t>
      </w:r>
      <w:proofErr w:type="spellEnd"/>
      <w:r w:rsidRPr="00A52CD9">
        <w:t>, etc.). Authentication will be based on integrations into the customer SAML based authentication systems.</w:t>
      </w:r>
      <w:r w:rsidR="00CD785E" w:rsidRPr="00A52CD9">
        <w:t xml:space="preserve"> Users will be prompted for Authentication prior to accessing the Portal. </w:t>
      </w:r>
    </w:p>
    <w:p w14:paraId="53D6A943" w14:textId="5F2D327A" w:rsidR="00660D39" w:rsidRPr="00A52CD9" w:rsidRDefault="00660D39" w:rsidP="00A52CD9">
      <w:pPr>
        <w:pStyle w:val="Bullet1Double"/>
      </w:pPr>
      <w:r w:rsidRPr="00A52CD9">
        <w:t xml:space="preserve">For </w:t>
      </w:r>
      <w:r w:rsidR="00D07568" w:rsidRPr="00A52CD9">
        <w:t xml:space="preserve">Initial </w:t>
      </w:r>
      <w:r w:rsidRPr="00A52CD9">
        <w:t>Release, U</w:t>
      </w:r>
      <w:r w:rsidR="00B50E00" w:rsidRPr="00A52CD9">
        <w:t>P</w:t>
      </w:r>
      <w:r w:rsidRPr="00A52CD9">
        <w:t>time will be integrated OKTA as authentication and authorization platform as well for Single Sign On.</w:t>
      </w:r>
    </w:p>
    <w:p w14:paraId="76AD8E0F" w14:textId="161C4D13" w:rsidR="008D6FB6" w:rsidRPr="00A52CD9" w:rsidRDefault="008D6FB6" w:rsidP="00A52CD9">
      <w:pPr>
        <w:pStyle w:val="Bullet1Double"/>
        <w:numPr>
          <w:ilvl w:val="0"/>
          <w:numId w:val="53"/>
        </w:numPr>
      </w:pPr>
      <w:r w:rsidRPr="00A52CD9">
        <w:t>Users will be able to access the Portal through Microsoft, Google, and Apple web Browsers.</w:t>
      </w:r>
    </w:p>
    <w:p w14:paraId="662F4DE2" w14:textId="02ABB64A" w:rsidR="00B7313A" w:rsidRPr="00A52CD9" w:rsidRDefault="008D6FB6" w:rsidP="00A52CD9">
      <w:pPr>
        <w:pStyle w:val="Bullet1Double"/>
        <w:numPr>
          <w:ilvl w:val="0"/>
          <w:numId w:val="53"/>
        </w:numPr>
      </w:pPr>
      <w:r w:rsidRPr="00A52CD9">
        <w:t>Authentication will be based on integrations into the customer SAML based authentication system such as, Azure Active Directory, Ping etc.</w:t>
      </w:r>
      <w:r w:rsidR="00660D39" w:rsidRPr="00A52CD9">
        <w:rPr>
          <w:rPrChange w:id="1456" w:author="Vermette, Stephane" w:date="2022-01-19T05:44:00Z">
            <w:rPr>
              <w:noProof/>
            </w:rPr>
          </w:rPrChange>
        </w:rPr>
        <mc:AlternateContent>
          <mc:Choice Requires="wps">
            <w:drawing>
              <wp:anchor distT="0" distB="0" distL="91440" distR="0" simplePos="0" relativeHeight="251658240" behindDoc="0" locked="0" layoutInCell="1" allowOverlap="1" wp14:anchorId="5C8458D2" wp14:editId="0E6260BC">
                <wp:simplePos x="0" y="0"/>
                <wp:positionH relativeFrom="margin">
                  <wp:align>left</wp:align>
                </wp:positionH>
                <wp:positionV relativeFrom="paragraph">
                  <wp:posOffset>481917</wp:posOffset>
                </wp:positionV>
                <wp:extent cx="5696585" cy="495300"/>
                <wp:effectExtent l="38100" t="38100" r="94615" b="95250"/>
                <wp:wrapSquare wrapText="bothSides"/>
                <wp:docPr id="32" name="Text Box 32"/>
                <wp:cNvGraphicFramePr/>
                <a:graphic xmlns:a="http://schemas.openxmlformats.org/drawingml/2006/main">
                  <a:graphicData uri="http://schemas.microsoft.com/office/word/2010/wordprocessingShape">
                    <wps:wsp>
                      <wps:cNvSpPr txBox="1"/>
                      <wps:spPr>
                        <a:xfrm>
                          <a:off x="0" y="0"/>
                          <a:ext cx="5696585" cy="495300"/>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054FC19" w14:textId="6D61158A" w:rsidR="007F40C6" w:rsidRPr="00D3744E" w:rsidRDefault="007F40C6" w:rsidP="00D3744E">
                            <w:pPr>
                              <w:spacing w:before="40"/>
                              <w:rPr>
                                <w:bCs/>
                                <w:color w:val="auto"/>
                                <w:sz w:val="18"/>
                              </w:rPr>
                            </w:pPr>
                            <w:r w:rsidRPr="00D3744E">
                              <w:rPr>
                                <w:b/>
                                <w:sz w:val="18"/>
                              </w:rPr>
                              <w:t xml:space="preserve">Note: </w:t>
                            </w:r>
                            <w:r w:rsidRPr="00D3744E">
                              <w:rPr>
                                <w:bCs/>
                                <w:sz w:val="18"/>
                              </w:rPr>
                              <w:t xml:space="preserve">Other SAML authentication mechanisms will be added </w:t>
                            </w:r>
                            <w:r w:rsidR="00D3744E" w:rsidRPr="00D3744E">
                              <w:rPr>
                                <w:bCs/>
                                <w:sz w:val="18"/>
                              </w:rPr>
                              <w:t>with future releases</w:t>
                            </w:r>
                            <w:r w:rsidRPr="00D3744E">
                              <w:rPr>
                                <w:bCs/>
                                <w:sz w:val="18"/>
                              </w:rPr>
                              <w:t xml:space="preserve">. </w:t>
                            </w:r>
                            <w:r w:rsidR="00670B58">
                              <w:rPr>
                                <w:bCs/>
                                <w:sz w:val="18"/>
                              </w:rPr>
                              <w:t>SLAs</w:t>
                            </w:r>
                            <w:r w:rsidR="00D3744E">
                              <w:rPr>
                                <w:bCs/>
                                <w:sz w:val="18"/>
                              </w:rPr>
                              <w:t xml:space="preserve"> </w:t>
                            </w:r>
                            <w:r w:rsidRPr="00D3744E">
                              <w:rPr>
                                <w:bCs/>
                                <w:sz w:val="18"/>
                              </w:rPr>
                              <w:t>to validate/qualify current authentication and authorization solution in place and its integration with U</w:t>
                            </w:r>
                            <w:r w:rsidR="00C80FC8">
                              <w:rPr>
                                <w:bCs/>
                                <w:sz w:val="18"/>
                              </w:rPr>
                              <w:t>P</w:t>
                            </w:r>
                            <w:r w:rsidRPr="00D3744E">
                              <w:rPr>
                                <w:bCs/>
                                <w:sz w:val="18"/>
                              </w:rPr>
                              <w:t>time. Reach out to offe</w:t>
                            </w:r>
                            <w:r w:rsidR="00670B58">
                              <w:rPr>
                                <w:bCs/>
                                <w:sz w:val="18"/>
                              </w:rPr>
                              <w:t>r</w:t>
                            </w:r>
                            <w:r w:rsidRPr="00D3744E">
                              <w:rPr>
                                <w:bCs/>
                                <w:sz w:val="18"/>
                              </w:rPr>
                              <w:t>ing team for support.</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458D2" id="Text Box 32" o:spid="_x0000_s1031" type="#_x0000_t202" style="position:absolute;left:0;text-align:left;margin-left:0;margin-top:37.95pt;width:448.55pt;height:39pt;z-index:251658240;visibility:visible;mso-wrap-style:square;mso-width-percent:0;mso-height-percent:0;mso-wrap-distance-left:7.2pt;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" fillcolor="#ffed00" stroked="f" strokeweight=".5pt">
                <v:shadow on="t" color="black" opacity="26214f" origin="-.5,-.5" offset=".74836mm,.74836mm"/>
                <v:textbox inset="5.04pt,0,3.6pt,0">
                  <w:txbxContent>
                    <w:p w14:paraId="3054FC19" w14:textId="6D61158A" w:rsidR="007F40C6" w:rsidRPr="00D3744E" w:rsidRDefault="007F40C6" w:rsidP="00D3744E">
                      <w:pPr>
                        <w:spacing w:before="40"/>
                        <w:rPr>
                          <w:bCs/>
                          <w:color w:val="auto"/>
                          <w:sz w:val="18"/>
                        </w:rPr>
                      </w:pPr>
                      <w:r w:rsidRPr="00D3744E">
                        <w:rPr>
                          <w:b/>
                          <w:sz w:val="18"/>
                        </w:rPr>
                        <w:t xml:space="preserve">Note: </w:t>
                      </w:r>
                      <w:r w:rsidRPr="00D3744E">
                        <w:rPr>
                          <w:bCs/>
                          <w:sz w:val="18"/>
                        </w:rPr>
                        <w:t xml:space="preserve">Other SAML authentication mechanisms will be added </w:t>
                      </w:r>
                      <w:r w:rsidR="00D3744E" w:rsidRPr="00D3744E">
                        <w:rPr>
                          <w:bCs/>
                          <w:sz w:val="18"/>
                        </w:rPr>
                        <w:t>with future releases</w:t>
                      </w:r>
                      <w:r w:rsidRPr="00D3744E">
                        <w:rPr>
                          <w:bCs/>
                          <w:sz w:val="18"/>
                        </w:rPr>
                        <w:t xml:space="preserve">. </w:t>
                      </w:r>
                      <w:r w:rsidR="00670B58">
                        <w:rPr>
                          <w:bCs/>
                          <w:sz w:val="18"/>
                        </w:rPr>
                        <w:t>SLAs</w:t>
                      </w:r>
                      <w:r w:rsidR="00D3744E">
                        <w:rPr>
                          <w:bCs/>
                          <w:sz w:val="18"/>
                        </w:rPr>
                        <w:t xml:space="preserve"> </w:t>
                      </w:r>
                      <w:r w:rsidRPr="00D3744E">
                        <w:rPr>
                          <w:bCs/>
                          <w:sz w:val="18"/>
                        </w:rPr>
                        <w:t>to validate/qualify current authentication and authorization solution in place and its integration with U</w:t>
                      </w:r>
                      <w:r w:rsidR="00C80FC8">
                        <w:rPr>
                          <w:bCs/>
                          <w:sz w:val="18"/>
                        </w:rPr>
                        <w:t>P</w:t>
                      </w:r>
                      <w:r w:rsidRPr="00D3744E">
                        <w:rPr>
                          <w:bCs/>
                          <w:sz w:val="18"/>
                        </w:rPr>
                        <w:t>time. Reach out to offe</w:t>
                      </w:r>
                      <w:r w:rsidR="00670B58">
                        <w:rPr>
                          <w:bCs/>
                          <w:sz w:val="18"/>
                        </w:rPr>
                        <w:t>r</w:t>
                      </w:r>
                      <w:r w:rsidRPr="00D3744E">
                        <w:rPr>
                          <w:bCs/>
                          <w:sz w:val="18"/>
                        </w:rPr>
                        <w:t>ing team for support.</w:t>
                      </w:r>
                    </w:p>
                  </w:txbxContent>
                </v:textbox>
                <w10:wrap type="square" anchorx="margin"/>
              </v:shape>
            </w:pict>
          </mc:Fallback>
        </mc:AlternateContent>
      </w:r>
    </w:p>
    <w:p w14:paraId="1260E901" w14:textId="77777777" w:rsidR="00301242" w:rsidRPr="00A52CD9" w:rsidRDefault="00301242" w:rsidP="00A52CD9">
      <w:pPr>
        <w:pStyle w:val="Heading3"/>
      </w:pPr>
      <w:bookmarkStart w:id="1457" w:name="_Device_Information"/>
      <w:bookmarkStart w:id="1458" w:name="_Password_Reset_Reminders_1"/>
      <w:bookmarkStart w:id="1459" w:name="_Password_Reset_Reminders"/>
      <w:bookmarkStart w:id="1460" w:name="_Toc88474819"/>
      <w:bookmarkEnd w:id="1457"/>
      <w:bookmarkEnd w:id="1458"/>
      <w:bookmarkEnd w:id="1459"/>
      <w:r w:rsidRPr="00A52CD9">
        <w:t>Portal Services</w:t>
      </w:r>
      <w:bookmarkEnd w:id="1460"/>
    </w:p>
    <w:p w14:paraId="5ED434AC" w14:textId="28E87285" w:rsidR="00CB0DD6" w:rsidRPr="00A52CD9" w:rsidRDefault="00CB0DD6" w:rsidP="00A52CD9">
      <w:pPr>
        <w:pStyle w:val="Heading4"/>
      </w:pPr>
      <w:del w:id="1461" w:author="Samuel, Emil Justin (Justin)" w:date="2022-01-10T08:48:00Z">
        <w:r w:rsidRPr="00A52CD9" w:rsidDel="00136512">
          <w:delText>Announcements</w:delText>
        </w:r>
      </w:del>
      <w:ins w:id="1462" w:author="Samuel, Emil Justin (Justin)" w:date="2022-01-10T08:48:00Z">
        <w:r w:rsidR="00136512" w:rsidRPr="00A52CD9">
          <w:t>News &amp; Knowled</w:t>
        </w:r>
        <w:r w:rsidR="00AC50A4" w:rsidRPr="00A52CD9">
          <w:t>ge</w:t>
        </w:r>
      </w:ins>
    </w:p>
    <w:p w14:paraId="0DF58813" w14:textId="77777777" w:rsidR="00CB0DD6" w:rsidRPr="00A52CD9" w:rsidRDefault="00CB0DD6" w:rsidP="00A52CD9">
      <w:pPr>
        <w:pStyle w:val="Bullet1Double"/>
      </w:pPr>
      <w:r w:rsidRPr="00A52CD9">
        <w:t xml:space="preserve">UPtime will be integrated with ServiceNow/ITSM display to provide important </w:t>
      </w:r>
      <w:r w:rsidRPr="00A52CD9">
        <w:lastRenderedPageBreak/>
        <w:t>announcements for the IT environment.</w:t>
      </w:r>
    </w:p>
    <w:p w14:paraId="1F71EF5C" w14:textId="77777777" w:rsidR="00CB0DD6" w:rsidRPr="00A52CD9" w:rsidRDefault="00CB0DD6" w:rsidP="00210733">
      <w:pPr>
        <w:pStyle w:val="ListParagraph"/>
        <w:numPr>
          <w:ilvl w:val="0"/>
          <w:numId w:val="38"/>
        </w:numPr>
        <w:rPr>
          <w:sz w:val="19"/>
          <w:szCs w:val="19"/>
          <w:shd w:val="clear" w:color="auto" w:fill="FFFFFF"/>
        </w:rPr>
      </w:pPr>
      <w:r w:rsidRPr="00A52CD9">
        <w:rPr>
          <w:sz w:val="19"/>
          <w:szCs w:val="19"/>
          <w:shd w:val="clear" w:color="auto" w:fill="FFFFFF"/>
        </w:rPr>
        <w:t>Any Outage articles are shown in the What’s New section at the top of the Portal.</w:t>
      </w:r>
    </w:p>
    <w:p w14:paraId="70F86793" w14:textId="689F9597" w:rsidR="00CB0DD6" w:rsidRPr="00A52CD9" w:rsidRDefault="00CB0DD6" w:rsidP="00210733">
      <w:pPr>
        <w:pStyle w:val="ListParagraph"/>
        <w:numPr>
          <w:ilvl w:val="0"/>
          <w:numId w:val="38"/>
        </w:numPr>
        <w:rPr>
          <w:ins w:id="1463" w:author="Bala" w:date="2022-01-10T20:29:00Z"/>
          <w:sz w:val="19"/>
          <w:szCs w:val="19"/>
          <w:shd w:val="clear" w:color="auto" w:fill="FFFFFF"/>
        </w:rPr>
      </w:pPr>
      <w:r w:rsidRPr="00A52CD9">
        <w:rPr>
          <w:sz w:val="19"/>
          <w:szCs w:val="19"/>
          <w:shd w:val="clear" w:color="auto" w:fill="FFFFFF"/>
        </w:rPr>
        <w:t xml:space="preserve">Users are presented with a card at the top of the page </w:t>
      </w:r>
    </w:p>
    <w:p w14:paraId="5FE92580" w14:textId="77777777" w:rsidR="001030B5" w:rsidRPr="00A52CD9" w:rsidRDefault="001030B5" w:rsidP="001030B5">
      <w:pPr>
        <w:pStyle w:val="SWPara6"/>
        <w:keepLines w:val="0"/>
        <w:numPr>
          <w:ilvl w:val="0"/>
          <w:numId w:val="38"/>
        </w:numPr>
        <w:spacing w:before="0"/>
        <w:rPr>
          <w:ins w:id="1464" w:author="Bala" w:date="2022-01-10T20:29:00Z"/>
          <w:sz w:val="22"/>
          <w:rPrChange w:id="1465" w:author="Vermette, Stephane" w:date="2022-01-19T05:44:00Z">
            <w:rPr>
              <w:ins w:id="1466" w:author="Bala" w:date="2022-01-10T20:29:00Z"/>
              <w:sz w:val="22"/>
              <w:lang w:val="en-AU"/>
            </w:rPr>
          </w:rPrChange>
        </w:rPr>
      </w:pPr>
      <w:ins w:id="1467" w:author="Bala" w:date="2022-01-10T20:29:00Z">
        <w:r w:rsidRPr="00A52CD9">
          <w:rPr>
            <w:sz w:val="22"/>
            <w:rPrChange w:id="1468" w:author="Vermette, Stephane" w:date="2022-01-19T05:44:00Z">
              <w:rPr>
                <w:sz w:val="22"/>
                <w:lang w:val="en-AU"/>
              </w:rPr>
            </w:rPrChange>
          </w:rPr>
          <w:t>The Uptime solution provides these interactive technologies which codify the employee user journeys and use cases across all service towers</w:t>
        </w:r>
      </w:ins>
    </w:p>
    <w:p w14:paraId="4D3AB2C6" w14:textId="77777777" w:rsidR="001030B5" w:rsidRPr="00A52CD9" w:rsidRDefault="001030B5" w:rsidP="00210733">
      <w:pPr>
        <w:pStyle w:val="ListParagraph"/>
        <w:numPr>
          <w:ilvl w:val="0"/>
          <w:numId w:val="38"/>
        </w:numPr>
        <w:rPr>
          <w:sz w:val="19"/>
          <w:szCs w:val="19"/>
          <w:shd w:val="clear" w:color="auto" w:fill="FFFFFF"/>
        </w:rPr>
      </w:pPr>
    </w:p>
    <w:p w14:paraId="04AA535D" w14:textId="77777777" w:rsidR="00CB0DD6" w:rsidRPr="00A52CD9" w:rsidRDefault="00CB0DD6" w:rsidP="00CB0DD6">
      <w:pPr>
        <w:rPr>
          <w:sz w:val="19"/>
          <w:szCs w:val="19"/>
          <w:shd w:val="clear" w:color="auto" w:fill="FFFFFF"/>
        </w:rPr>
      </w:pPr>
    </w:p>
    <w:p w14:paraId="154CCC10" w14:textId="13D8D153" w:rsidR="00CB0DD6" w:rsidRPr="00A52CD9" w:rsidRDefault="00CB0DD6" w:rsidP="00CB0DD6">
      <w:pPr>
        <w:rPr>
          <w:ins w:id="1469" w:author="Samuel, Emil Justin (Justin)" w:date="2022-01-10T08:48:00Z"/>
          <w:sz w:val="19"/>
          <w:szCs w:val="19"/>
          <w:shd w:val="clear" w:color="auto" w:fill="FFFFFF"/>
        </w:rPr>
      </w:pPr>
      <w:del w:id="1470" w:author="Samuel, Emil Justin (Justin)" w:date="2022-01-10T08:48:00Z">
        <w:r w:rsidRPr="00A52CD9" w:rsidDel="00AC50A4">
          <w:rPr>
            <w:sz w:val="19"/>
            <w:szCs w:val="19"/>
            <w:shd w:val="clear" w:color="auto" w:fill="FFFFFF"/>
            <w:rPrChange w:id="1471" w:author="Vermette, Stephane" w:date="2022-01-19T05:44:00Z">
              <w:rPr>
                <w:noProof/>
                <w:sz w:val="19"/>
                <w:szCs w:val="19"/>
                <w:shd w:val="clear" w:color="auto" w:fill="FFFFFF"/>
              </w:rPr>
            </w:rPrChange>
          </w:rPr>
          <w:drawing>
            <wp:inline distT="0" distB="0" distL="0" distR="0" wp14:anchorId="4E09BFDB" wp14:editId="7FE31F9C">
              <wp:extent cx="5904865" cy="10521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865" cy="1052195"/>
                      </a:xfrm>
                      <a:prstGeom prst="rect">
                        <a:avLst/>
                      </a:prstGeom>
                    </pic:spPr>
                  </pic:pic>
                </a:graphicData>
              </a:graphic>
            </wp:inline>
          </w:drawing>
        </w:r>
      </w:del>
    </w:p>
    <w:p w14:paraId="1B06A956" w14:textId="680D503A" w:rsidR="00AC50A4" w:rsidRPr="00A52CD9" w:rsidRDefault="00AC50A4" w:rsidP="00CB0DD6">
      <w:pPr>
        <w:rPr>
          <w:sz w:val="19"/>
          <w:szCs w:val="19"/>
          <w:shd w:val="clear" w:color="auto" w:fill="FFFFFF"/>
        </w:rPr>
      </w:pPr>
      <w:ins w:id="1472" w:author="Samuel, Emil Justin (Justin)" w:date="2022-01-10T08:48:00Z">
        <w:r w:rsidRPr="00A52CD9">
          <w:rPr>
            <w:sz w:val="19"/>
            <w:szCs w:val="19"/>
            <w:shd w:val="clear" w:color="auto" w:fill="FFFFFF"/>
            <w:rPrChange w:id="1473" w:author="Vermette, Stephane" w:date="2022-01-19T05:44:00Z">
              <w:rPr>
                <w:noProof/>
                <w:sz w:val="19"/>
                <w:szCs w:val="19"/>
                <w:shd w:val="clear" w:color="auto" w:fill="FFFFFF"/>
              </w:rPr>
            </w:rPrChange>
          </w:rPr>
          <w:drawing>
            <wp:inline distT="0" distB="0" distL="0" distR="0" wp14:anchorId="61CBADA4" wp14:editId="4F04A914">
              <wp:extent cx="4759480" cy="2619375"/>
              <wp:effectExtent l="76200" t="76200" r="136525"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4884" cy="2622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E3D3AE9" w14:textId="77777777" w:rsidR="00CB0DD6" w:rsidRPr="00A52CD9" w:rsidRDefault="00CB0DD6" w:rsidP="00CB0DD6">
      <w:pPr>
        <w:rPr>
          <w:sz w:val="19"/>
          <w:szCs w:val="19"/>
          <w:shd w:val="clear" w:color="auto" w:fill="FFFFFF"/>
        </w:rPr>
      </w:pPr>
    </w:p>
    <w:p w14:paraId="74F15BDC" w14:textId="77777777" w:rsidR="00C07AD6" w:rsidRPr="00A52CD9" w:rsidRDefault="00C07AD6" w:rsidP="00A52CD9">
      <w:pPr>
        <w:pStyle w:val="Heading4"/>
      </w:pPr>
      <w:r w:rsidRPr="00A52CD9">
        <w:t>Device Information</w:t>
      </w:r>
    </w:p>
    <w:p w14:paraId="5D833C58" w14:textId="3A07D2C4" w:rsidR="003530FD" w:rsidRPr="00A52CD9" w:rsidRDefault="00C07AD6" w:rsidP="00A52CD9">
      <w:pPr>
        <w:pStyle w:val="BodyText"/>
        <w:rPr>
          <w:ins w:id="1474" w:author="Samuel, Emil Justin (Justin)" w:date="2022-01-12T11:38:00Z"/>
        </w:rPr>
      </w:pPr>
      <w:commentRangeStart w:id="1475"/>
      <w:del w:id="1476" w:author="Samuel, Emil Justin (Justin)" w:date="2022-01-12T11:38:00Z">
        <w:r w:rsidRPr="00A52CD9" w:rsidDel="003530FD">
          <w:rPr>
            <w:rPrChange w:id="1477" w:author="Vermette, Stephane" w:date="2022-01-19T05:44:00Z">
              <w:rPr>
                <w:noProof/>
              </w:rPr>
            </w:rPrChange>
          </w:rPr>
          <w:drawing>
            <wp:anchor distT="0" distB="0" distL="114300" distR="114300" simplePos="0" relativeHeight="251658253" behindDoc="0" locked="0" layoutInCell="1" allowOverlap="1" wp14:anchorId="597F0B4D" wp14:editId="11BD6A34">
              <wp:simplePos x="0" y="0"/>
              <wp:positionH relativeFrom="page">
                <wp:posOffset>1448455</wp:posOffset>
              </wp:positionH>
              <wp:positionV relativeFrom="paragraph">
                <wp:posOffset>745695</wp:posOffset>
              </wp:positionV>
              <wp:extent cx="3842385" cy="1720850"/>
              <wp:effectExtent l="0" t="0" r="571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42385" cy="1720850"/>
                      </a:xfrm>
                      <a:prstGeom prst="rect">
                        <a:avLst/>
                      </a:prstGeom>
                      <a:noFill/>
                    </pic:spPr>
                  </pic:pic>
                </a:graphicData>
              </a:graphic>
              <wp14:sizeRelH relativeFrom="page">
                <wp14:pctWidth>0</wp14:pctWidth>
              </wp14:sizeRelH>
              <wp14:sizeRelV relativeFrom="page">
                <wp14:pctHeight>0</wp14:pctHeight>
              </wp14:sizeRelV>
            </wp:anchor>
          </w:drawing>
        </w:r>
      </w:del>
      <w:commentRangeEnd w:id="1475"/>
      <w:r w:rsidR="009451D9" w:rsidRPr="00A52CD9">
        <w:rPr>
          <w:rStyle w:val="CommentReference"/>
          <w:lang w:val="en-US"/>
        </w:rPr>
        <w:commentReference w:id="1475"/>
      </w:r>
      <w:r w:rsidRPr="00A52CD9">
        <w:t>Users can see all the assets assigned to them with and manage devices they are responsible for. When you click on the device/model, it will take you to the Device Details page. Users can perform below activities with the assets/devices assigned to them.</w:t>
      </w:r>
    </w:p>
    <w:p w14:paraId="63BA9E77" w14:textId="73F9BE6C" w:rsidR="003530FD" w:rsidRPr="00A52CD9" w:rsidRDefault="003530FD" w:rsidP="00A52CD9">
      <w:pPr>
        <w:pStyle w:val="BodyText"/>
      </w:pPr>
      <w:ins w:id="1478" w:author="Samuel, Emil Justin (Justin)" w:date="2022-01-12T11:38:00Z">
        <w:r w:rsidRPr="00A52CD9">
          <w:rPr>
            <w:rPrChange w:id="1479" w:author="Vermette, Stephane" w:date="2022-01-19T05:44:00Z">
              <w:rPr>
                <w:noProof/>
              </w:rPr>
            </w:rPrChange>
          </w:rPr>
          <w:drawing>
            <wp:inline distT="0" distB="0" distL="0" distR="0" wp14:anchorId="4F0B3416" wp14:editId="747B7D4B">
              <wp:extent cx="4791075" cy="2663831"/>
              <wp:effectExtent l="76200" t="76200" r="123825"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4133" cy="2671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ADFA4B" w14:textId="33C79396" w:rsidR="00881C0B" w:rsidRPr="00A52CD9" w:rsidRDefault="00881C0B" w:rsidP="00A52CD9">
      <w:pPr>
        <w:pStyle w:val="BodyText"/>
      </w:pPr>
    </w:p>
    <w:p w14:paraId="32C8B972" w14:textId="1299DA0D" w:rsidR="00C07AD6" w:rsidRPr="00A52CD9" w:rsidRDefault="005466CC" w:rsidP="00A52CD9">
      <w:pPr>
        <w:pStyle w:val="BodyText"/>
        <w:rPr>
          <w:highlight w:val="yellow"/>
        </w:rPr>
      </w:pPr>
      <w:r w:rsidRPr="00A52CD9">
        <w:rPr>
          <w:highlight w:val="yellow"/>
        </w:rPr>
        <w:lastRenderedPageBreak/>
        <w:t>It is integrated with ServiceNow</w:t>
      </w:r>
      <w:r w:rsidR="00A81B70" w:rsidRPr="00A52CD9">
        <w:rPr>
          <w:highlight w:val="yellow"/>
        </w:rPr>
        <w:t>/ITSM</w:t>
      </w:r>
      <w:r w:rsidRPr="00A52CD9">
        <w:rPr>
          <w:highlight w:val="yellow"/>
        </w:rPr>
        <w:t xml:space="preserve"> to retrieve asset information, such as asset tag, status, model, image, process state, </w:t>
      </w:r>
      <w:proofErr w:type="spellStart"/>
      <w:r w:rsidRPr="00A52CD9">
        <w:rPr>
          <w:highlight w:val="yellow"/>
        </w:rPr>
        <w:t>etc</w:t>
      </w:r>
      <w:proofErr w:type="spellEnd"/>
      <w:r w:rsidRPr="00A52CD9">
        <w:rPr>
          <w:highlight w:val="yellow"/>
        </w:rPr>
        <w:t>, as well as verify whether asset is eligible for refresh or not.</w:t>
      </w:r>
    </w:p>
    <w:p w14:paraId="174AACDB" w14:textId="1299DA0D" w:rsidR="0091195F" w:rsidRPr="00A52CD9" w:rsidRDefault="0091195F" w:rsidP="3903DC71">
      <w:pPr>
        <w:shd w:val="clear" w:color="auto" w:fill="FFFFFF" w:themeFill="background1"/>
        <w:rPr>
          <w:rFonts w:ascii="Segoe UI" w:eastAsia="Times New Roman" w:hAnsi="Segoe UI" w:cs="Segoe UI"/>
          <w:color w:val="172B4D"/>
          <w:sz w:val="21"/>
          <w:szCs w:val="21"/>
          <w:highlight w:val="yellow"/>
        </w:rPr>
      </w:pPr>
      <w:r w:rsidRPr="00A52CD9">
        <w:rPr>
          <w:rFonts w:ascii="Segoe UI" w:eastAsia="Times New Roman" w:hAnsi="Segoe UI" w:cs="Segoe UI"/>
          <w:color w:val="172B4D"/>
          <w:sz w:val="21"/>
          <w:szCs w:val="21"/>
          <w:highlight w:val="yellow"/>
        </w:rPr>
        <w:t>UPtime queries the DXCI ServiceNow tables using the Table API to retrieve asset information and its related information.</w:t>
      </w:r>
    </w:p>
    <w:p w14:paraId="2A85B631" w14:textId="20731074" w:rsidR="0091195F" w:rsidRPr="00A52CD9" w:rsidRDefault="001926B9" w:rsidP="00A52CD9">
      <w:pPr>
        <w:pStyle w:val="BodyText"/>
      </w:pPr>
      <w:r w:rsidRPr="00A52CD9">
        <w:rPr>
          <w:highlight w:val="yellow"/>
        </w:rPr>
        <w:t>UPtime retrieves asset information to present the list of assets for multi purposes in the Portal, such as retrieving the list of current user's assets, what asset can be refreshed, raising incident or making a request related to their assets, etc.</w:t>
      </w:r>
    </w:p>
    <w:p w14:paraId="434F570D" w14:textId="77777777" w:rsidR="003379E5" w:rsidRPr="00A52CD9" w:rsidRDefault="003379E5" w:rsidP="00A52CD9">
      <w:pPr>
        <w:pStyle w:val="BodyText"/>
        <w:rPr>
          <w:highlight w:val="yellow"/>
        </w:rPr>
      </w:pPr>
      <w:r w:rsidRPr="00A52CD9">
        <w:rPr>
          <w:highlight w:val="yellow"/>
        </w:rPr>
        <w:t>Asset API &gt; Azure Storage</w:t>
      </w:r>
      <w:r w:rsidRPr="00A52CD9">
        <w:rPr>
          <w:highlight w:val="yellow"/>
        </w:rPr>
        <w:tab/>
        <w:t>UPtime download the image of model from DXCI ServiceNow and then upload it into Azure storage.</w:t>
      </w:r>
      <w:r w:rsidRPr="00A52CD9">
        <w:rPr>
          <w:highlight w:val="yellow"/>
        </w:rPr>
        <w:tab/>
        <w:t>UPtime retrieve the image of model for presenting in the list of assets in the Portal.</w:t>
      </w:r>
    </w:p>
    <w:p w14:paraId="0C2C92A2" w14:textId="55CB6F0E" w:rsidR="003379E5" w:rsidRPr="00A52CD9" w:rsidRDefault="003379E5" w:rsidP="00A52CD9">
      <w:pPr>
        <w:pStyle w:val="BodyText"/>
        <w:rPr>
          <w:highlight w:val="yellow"/>
        </w:rPr>
      </w:pPr>
      <w:r w:rsidRPr="00A52CD9">
        <w:rPr>
          <w:highlight w:val="yellow"/>
        </w:rPr>
        <w:t>Asset API &gt; Azure Cosmos DB</w:t>
      </w:r>
      <w:r w:rsidRPr="00A52CD9">
        <w:rPr>
          <w:highlight w:val="yellow"/>
        </w:rPr>
        <w:tab/>
        <w:t>UPtime retrieve configuration from Azure Cosmos DB to apply some setting configured in API.</w:t>
      </w:r>
      <w:r w:rsidRPr="00A52CD9">
        <w:rPr>
          <w:highlight w:val="yellow"/>
        </w:rPr>
        <w:tab/>
        <w:t xml:space="preserve">UPtime retrieve the </w:t>
      </w:r>
      <w:proofErr w:type="spellStart"/>
      <w:r w:rsidRPr="00A52CD9">
        <w:rPr>
          <w:highlight w:val="yellow"/>
        </w:rPr>
        <w:t>api</w:t>
      </w:r>
      <w:proofErr w:type="spellEnd"/>
      <w:r w:rsidRPr="00A52CD9">
        <w:rPr>
          <w:highlight w:val="yellow"/>
        </w:rPr>
        <w:t xml:space="preserve"> configuration to make some filter or do some actual actions in the Portal. e.g. retrieve the image of model, verify whether asset is eligible for refresh based on configuration</w:t>
      </w:r>
    </w:p>
    <w:p w14:paraId="760C84F4" w14:textId="77777777" w:rsidR="003379E5" w:rsidRPr="00A52CD9" w:rsidRDefault="003379E5" w:rsidP="00A52CD9">
      <w:pPr>
        <w:pStyle w:val="BodyText"/>
        <w:rPr>
          <w:highlight w:val="yellow"/>
        </w:rPr>
      </w:pPr>
    </w:p>
    <w:p w14:paraId="58F141BF" w14:textId="1109B1CB" w:rsidR="003379E5" w:rsidRPr="00A52CD9" w:rsidRDefault="002047E4" w:rsidP="00A52CD9">
      <w:pPr>
        <w:pStyle w:val="BodyText"/>
      </w:pPr>
      <w:r w:rsidRPr="00A52CD9">
        <w:rPr>
          <w:highlight w:val="yellow"/>
        </w:rPr>
        <w:t>Asset API &gt; Azure Redis Cache</w:t>
      </w:r>
      <w:r w:rsidRPr="00A52CD9">
        <w:rPr>
          <w:highlight w:val="yellow"/>
        </w:rPr>
        <w:tab/>
        <w:t xml:space="preserve">Internally the service will keep a Redis cache for a quicker access to previously accessed users. If the value is not present in Redis an external call is made to the Service Now/Cosmos database </w:t>
      </w:r>
      <w:r w:rsidR="00691FCD" w:rsidRPr="00A52CD9">
        <w:rPr>
          <w:highlight w:val="yellow"/>
        </w:rPr>
        <w:t>to</w:t>
      </w:r>
      <w:r w:rsidRPr="00A52CD9">
        <w:rPr>
          <w:highlight w:val="yellow"/>
        </w:rPr>
        <w:t xml:space="preserve"> fetch (and update the cache) the latest order information.</w:t>
      </w:r>
      <w:r w:rsidR="00691FCD" w:rsidRPr="00A52CD9">
        <w:rPr>
          <w:highlight w:val="yellow"/>
        </w:rPr>
        <w:t xml:space="preserve"> </w:t>
      </w:r>
      <w:r w:rsidRPr="00A52CD9">
        <w:rPr>
          <w:highlight w:val="yellow"/>
        </w:rPr>
        <w:t>Accessing from cache is to enhance performance and reduce the time accessing data to server</w:t>
      </w:r>
      <w:r w:rsidR="006D0323" w:rsidRPr="00A52CD9">
        <w:rPr>
          <w:highlight w:val="yellow"/>
        </w:rPr>
        <w:t>.</w:t>
      </w:r>
    </w:p>
    <w:p w14:paraId="1441CDD9" w14:textId="1299DA0D" w:rsidR="0091195F" w:rsidRPr="00A52CD9" w:rsidRDefault="0091195F" w:rsidP="00A52CD9">
      <w:pPr>
        <w:pStyle w:val="BodyText"/>
      </w:pPr>
    </w:p>
    <w:p w14:paraId="5B3ABB15" w14:textId="77777777" w:rsidR="00CB0DD6" w:rsidRPr="00A52CD9" w:rsidRDefault="00CB0DD6" w:rsidP="00A52CD9">
      <w:pPr>
        <w:pStyle w:val="Heading4"/>
      </w:pPr>
      <w:r w:rsidRPr="00A52CD9">
        <w:t>Password Reset Reminders</w:t>
      </w:r>
    </w:p>
    <w:p w14:paraId="7727FD27" w14:textId="77777777" w:rsidR="00CB0DD6" w:rsidRPr="00A52CD9" w:rsidRDefault="00CB0DD6" w:rsidP="00A52CD9">
      <w:pPr>
        <w:pStyle w:val="BodyText"/>
      </w:pPr>
      <w:r w:rsidRPr="00A52CD9">
        <w:t xml:space="preserve">Users will get a “Password Reset Countdown Card” notification based on their password </w:t>
      </w:r>
      <w:proofErr w:type="spellStart"/>
      <w:r w:rsidRPr="00A52CD9">
        <w:t>exipiration</w:t>
      </w:r>
      <w:proofErr w:type="spellEnd"/>
      <w:r w:rsidRPr="00A52CD9">
        <w:t xml:space="preserve"> date. These notifications will provide the user with a </w:t>
      </w:r>
      <w:proofErr w:type="spellStart"/>
      <w:r w:rsidRPr="00A52CD9">
        <w:t>countown</w:t>
      </w:r>
      <w:proofErr w:type="spellEnd"/>
      <w:r w:rsidRPr="00A52CD9">
        <w:t xml:space="preserve"> to their password reset date and a link through to the password reset system. </w:t>
      </w:r>
    </w:p>
    <w:p w14:paraId="5427A9EB" w14:textId="77777777" w:rsidR="00CB0DD6" w:rsidRPr="00A52CD9" w:rsidRDefault="00CB0DD6" w:rsidP="00A52CD9">
      <w:pPr>
        <w:pStyle w:val="BodyText"/>
      </w:pPr>
      <w:r w:rsidRPr="00A52CD9">
        <w:t xml:space="preserve">This has two configurations. </w:t>
      </w:r>
    </w:p>
    <w:p w14:paraId="10AE73D1" w14:textId="77777777" w:rsidR="00CB0DD6" w:rsidRPr="00A52CD9" w:rsidRDefault="00CB0DD6" w:rsidP="00A52CD9">
      <w:pPr>
        <w:pStyle w:val="BodyText"/>
        <w:numPr>
          <w:ilvl w:val="0"/>
          <w:numId w:val="48"/>
        </w:numPr>
      </w:pPr>
      <w:r w:rsidRPr="00A52CD9">
        <w:t>API call from UPtime to the password management solution to retrieve the expiration details for the user at login time.</w:t>
      </w:r>
    </w:p>
    <w:p w14:paraId="0F9DCB6E" w14:textId="77777777" w:rsidR="00CB0DD6" w:rsidRPr="00A52CD9" w:rsidRDefault="00CB0DD6" w:rsidP="00A52CD9">
      <w:pPr>
        <w:pStyle w:val="BodyText"/>
        <w:numPr>
          <w:ilvl w:val="0"/>
          <w:numId w:val="48"/>
        </w:numPr>
      </w:pPr>
      <w:r w:rsidRPr="00A52CD9">
        <w:t>URL configured to the customers password reset page.</w:t>
      </w:r>
    </w:p>
    <w:p w14:paraId="3391FEC6" w14:textId="77777777" w:rsidR="00CB0DD6" w:rsidRPr="00A52CD9" w:rsidRDefault="00CB0DD6" w:rsidP="00A52CD9">
      <w:pPr>
        <w:pStyle w:val="BodyText"/>
      </w:pPr>
      <w:r w:rsidRPr="00A52CD9">
        <w:t xml:space="preserve"> For release 2 this integration will be into Okta. </w:t>
      </w:r>
    </w:p>
    <w:p w14:paraId="02E7B42C" w14:textId="77777777" w:rsidR="00CB0DD6" w:rsidRPr="00A52CD9" w:rsidRDefault="00CB0DD6" w:rsidP="00A52CD9">
      <w:pPr>
        <w:pStyle w:val="BodyText"/>
      </w:pPr>
    </w:p>
    <w:p w14:paraId="728E96CD" w14:textId="116C04F5" w:rsidR="00434578" w:rsidRPr="00A52CD9" w:rsidRDefault="00434578" w:rsidP="00A52CD9">
      <w:pPr>
        <w:pStyle w:val="Heading3"/>
      </w:pPr>
      <w:bookmarkStart w:id="1480" w:name="_Toc88474820"/>
      <w:r w:rsidRPr="00A52CD9">
        <w:t>Support Ser</w:t>
      </w:r>
      <w:r w:rsidR="00E06BA5" w:rsidRPr="00A52CD9">
        <w:t>vi</w:t>
      </w:r>
      <w:r w:rsidRPr="00A52CD9">
        <w:t>ces</w:t>
      </w:r>
      <w:bookmarkEnd w:id="1480"/>
    </w:p>
    <w:p w14:paraId="633C1C99" w14:textId="77777777" w:rsidR="00434578" w:rsidRPr="00A52CD9" w:rsidRDefault="00434578" w:rsidP="00A52CD9">
      <w:pPr>
        <w:pStyle w:val="Heading4"/>
      </w:pPr>
      <w:r w:rsidRPr="00A52CD9">
        <w:t>Support Ticket Interaction (Existing Ticket)</w:t>
      </w:r>
    </w:p>
    <w:p w14:paraId="1422099A" w14:textId="77777777" w:rsidR="00434578" w:rsidRPr="00A52CD9" w:rsidRDefault="00434578" w:rsidP="00434578">
      <w:pPr>
        <w:rPr>
          <w:sz w:val="19"/>
          <w:szCs w:val="19"/>
          <w:shd w:val="clear" w:color="auto" w:fill="FFFFFF"/>
        </w:rPr>
      </w:pPr>
      <w:r w:rsidRPr="00A52CD9">
        <w:rPr>
          <w:sz w:val="19"/>
          <w:szCs w:val="19"/>
          <w:shd w:val="clear" w:color="auto" w:fill="FFFFFF"/>
        </w:rPr>
        <w:t xml:space="preserve">Incident Interactions </w:t>
      </w:r>
    </w:p>
    <w:p w14:paraId="78D7219F"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are presented with their most recently updated ticket in the What’s New section at the top of the Portal.</w:t>
      </w:r>
    </w:p>
    <w:p w14:paraId="7031D84E"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view their active Incident/RITM tickets.</w:t>
      </w:r>
    </w:p>
    <w:p w14:paraId="434418CE"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view their resolved Incident/RITM tickets.</w:t>
      </w:r>
    </w:p>
    <w:p w14:paraId="2678630A"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view their closed Incident/RITM tickets.</w:t>
      </w:r>
    </w:p>
    <w:p w14:paraId="737C460E"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view their ticket history.</w:t>
      </w:r>
    </w:p>
    <w:p w14:paraId="0198759C"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lastRenderedPageBreak/>
        <w:t>Users can open more details about a Ticket.</w:t>
      </w:r>
    </w:p>
    <w:p w14:paraId="50E49226"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add comments to an open Ticket.</w:t>
      </w:r>
    </w:p>
    <w:p w14:paraId="6BC7A9A6"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Users can Search tickets</w:t>
      </w:r>
    </w:p>
    <w:p w14:paraId="65C4358C" w14:textId="4A48D605" w:rsidR="00434578" w:rsidRPr="00A52CD9" w:rsidRDefault="00434578" w:rsidP="00434578">
      <w:pPr>
        <w:ind w:left="360"/>
        <w:rPr>
          <w:sz w:val="19"/>
          <w:szCs w:val="19"/>
          <w:shd w:val="clear" w:color="auto" w:fill="FFFFFF"/>
        </w:rPr>
      </w:pPr>
      <w:del w:id="1481" w:author="Samuel, Emil Justin (Justin)" w:date="2022-01-12T11:40:00Z">
        <w:r w:rsidRPr="00A52CD9" w:rsidDel="00EB6962">
          <w:rPr>
            <w:sz w:val="19"/>
            <w:szCs w:val="19"/>
            <w:shd w:val="clear" w:color="auto" w:fill="FFFFFF"/>
            <w:rPrChange w:id="1482" w:author="Vermette, Stephane" w:date="2022-01-19T05:44:00Z">
              <w:rPr>
                <w:noProof/>
                <w:sz w:val="19"/>
                <w:szCs w:val="19"/>
                <w:shd w:val="clear" w:color="auto" w:fill="FFFFFF"/>
              </w:rPr>
            </w:rPrChange>
          </w:rPr>
          <w:drawing>
            <wp:inline distT="0" distB="0" distL="0" distR="0" wp14:anchorId="4F601EC7" wp14:editId="140F860B">
              <wp:extent cx="5904865" cy="2096770"/>
              <wp:effectExtent l="0" t="0" r="635" b="0"/>
              <wp:docPr id="29" name="Picture 4">
                <a:extLst xmlns:a="http://schemas.openxmlformats.org/drawingml/2006/main">
                  <a:ext uri="{FF2B5EF4-FFF2-40B4-BE49-F238E27FC236}">
                    <a16:creationId xmlns:a16="http://schemas.microsoft.com/office/drawing/2014/main" id="{54221E9A-3B26-4D6D-B6C3-0F6DA7DEDE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221E9A-3B26-4D6D-B6C3-0F6DA7DEDE8C}"/>
                          </a:ext>
                        </a:extLst>
                      </pic:cNvPr>
                      <pic:cNvPicPr>
                        <a:picLocks noChangeAspect="1"/>
                      </pic:cNvPicPr>
                    </pic:nvPicPr>
                    <pic:blipFill>
                      <a:blip r:embed="rId85"/>
                      <a:stretch>
                        <a:fillRect/>
                      </a:stretch>
                    </pic:blipFill>
                    <pic:spPr>
                      <a:xfrm>
                        <a:off x="0" y="0"/>
                        <a:ext cx="5904865" cy="2096770"/>
                      </a:xfrm>
                      <a:prstGeom prst="rect">
                        <a:avLst/>
                      </a:prstGeom>
                    </pic:spPr>
                  </pic:pic>
                </a:graphicData>
              </a:graphic>
            </wp:inline>
          </w:drawing>
        </w:r>
      </w:del>
      <w:ins w:id="1483" w:author="Samuel, Emil Justin (Justin)" w:date="2022-01-12T11:40:00Z">
        <w:r w:rsidR="00EB6962" w:rsidRPr="00A52CD9">
          <w:rPr>
            <w:rPrChange w:id="1484" w:author="Vermette, Stephane" w:date="2022-01-19T05:44:00Z">
              <w:rPr>
                <w:noProof/>
              </w:rPr>
            </w:rPrChange>
          </w:rPr>
          <w:t xml:space="preserve"> </w:t>
        </w:r>
        <w:r w:rsidR="00EB6962" w:rsidRPr="00A52CD9">
          <w:rPr>
            <w:sz w:val="19"/>
            <w:szCs w:val="19"/>
            <w:shd w:val="clear" w:color="auto" w:fill="FFFFFF"/>
            <w:rPrChange w:id="1485" w:author="Vermette, Stephane" w:date="2022-01-19T05:44:00Z">
              <w:rPr>
                <w:noProof/>
                <w:sz w:val="19"/>
                <w:szCs w:val="19"/>
                <w:shd w:val="clear" w:color="auto" w:fill="FFFFFF"/>
              </w:rPr>
            </w:rPrChange>
          </w:rPr>
          <w:drawing>
            <wp:inline distT="0" distB="0" distL="0" distR="0" wp14:anchorId="1A34C21F" wp14:editId="7D7FF87A">
              <wp:extent cx="5732145" cy="2965450"/>
              <wp:effectExtent l="76200" t="76200" r="135255" b="139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96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3471999" w14:textId="77777777" w:rsidR="00434578" w:rsidRPr="00A52CD9" w:rsidRDefault="00434578" w:rsidP="00A52CD9">
      <w:pPr>
        <w:pStyle w:val="Heading4"/>
      </w:pPr>
      <w:r w:rsidRPr="00A52CD9">
        <w:t>Support Chat</w:t>
      </w:r>
    </w:p>
    <w:p w14:paraId="49ADBEF9"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 xml:space="preserve">Within the portal there is a link to the chat system. </w:t>
      </w:r>
    </w:p>
    <w:p w14:paraId="29843FBC" w14:textId="77777777"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 xml:space="preserve">This can link to the Chat Support through Teams. </w:t>
      </w:r>
    </w:p>
    <w:p w14:paraId="518DCAA4" w14:textId="5A53C9CA" w:rsidR="00434578" w:rsidRPr="00A52CD9" w:rsidRDefault="00434578" w:rsidP="00434578">
      <w:pPr>
        <w:pStyle w:val="ListParagraph"/>
        <w:numPr>
          <w:ilvl w:val="0"/>
          <w:numId w:val="38"/>
        </w:numPr>
        <w:rPr>
          <w:sz w:val="19"/>
          <w:szCs w:val="19"/>
          <w:shd w:val="clear" w:color="auto" w:fill="FFFFFF"/>
        </w:rPr>
      </w:pPr>
      <w:r w:rsidRPr="00A52CD9">
        <w:rPr>
          <w:sz w:val="19"/>
          <w:szCs w:val="19"/>
          <w:shd w:val="clear" w:color="auto" w:fill="FFFFFF"/>
        </w:rPr>
        <w:t xml:space="preserve">The contact center will be in Agile Service </w:t>
      </w:r>
      <w:proofErr w:type="spellStart"/>
      <w:r w:rsidRPr="00A52CD9">
        <w:rPr>
          <w:sz w:val="19"/>
          <w:szCs w:val="19"/>
          <w:shd w:val="clear" w:color="auto" w:fill="FFFFFF"/>
        </w:rPr>
        <w:t>Desl</w:t>
      </w:r>
      <w:proofErr w:type="spellEnd"/>
      <w:r w:rsidRPr="00A52CD9">
        <w:rPr>
          <w:sz w:val="19"/>
          <w:szCs w:val="19"/>
          <w:shd w:val="clear" w:color="auto" w:fill="FFFFFF"/>
        </w:rPr>
        <w:t xml:space="preserve"> (Amazon connect) </w:t>
      </w:r>
      <w:del w:id="1486" w:author="Samuel, Emil Justin (Justin)" w:date="2022-01-12T11:40:00Z">
        <w:r w:rsidRPr="00A52CD9" w:rsidDel="00BA632F">
          <w:rPr>
            <w:sz w:val="19"/>
            <w:szCs w:val="19"/>
            <w:shd w:val="clear" w:color="auto" w:fill="FFFFFF"/>
          </w:rPr>
          <w:delText>for R1</w:delText>
        </w:r>
      </w:del>
    </w:p>
    <w:p w14:paraId="47A3CA06" w14:textId="77777777" w:rsidR="00434578" w:rsidRPr="00A52CD9" w:rsidRDefault="00434578" w:rsidP="00434578">
      <w:pPr>
        <w:pStyle w:val="ListParagraph"/>
        <w:numPr>
          <w:ilvl w:val="0"/>
          <w:numId w:val="38"/>
        </w:numPr>
        <w:rPr>
          <w:rPrChange w:id="1487" w:author="Vermette, Stephane" w:date="2022-01-19T05:44:00Z">
            <w:rPr>
              <w:lang w:val="en-GB"/>
            </w:rPr>
          </w:rPrChange>
        </w:rPr>
      </w:pPr>
      <w:r w:rsidRPr="00A52CD9">
        <w:rPr>
          <w:sz w:val="19"/>
          <w:szCs w:val="19"/>
          <w:shd w:val="clear" w:color="auto" w:fill="FFFFFF"/>
        </w:rPr>
        <w:t>Users can get the phone number to get Voice Support</w:t>
      </w:r>
    </w:p>
    <w:p w14:paraId="718A16DA" w14:textId="77777777" w:rsidR="00434578" w:rsidRPr="00A52CD9" w:rsidRDefault="00434578" w:rsidP="00A52CD9">
      <w:pPr>
        <w:pStyle w:val="BodyText"/>
      </w:pPr>
      <w:r w:rsidRPr="00A52CD9">
        <w:rPr>
          <w:rPrChange w:id="1488" w:author="Vermette, Stephane" w:date="2022-01-19T05:44:00Z">
            <w:rPr>
              <w:noProof/>
            </w:rPr>
          </w:rPrChange>
        </w:rPr>
        <w:drawing>
          <wp:anchor distT="0" distB="0" distL="114300" distR="114300" simplePos="0" relativeHeight="251658254" behindDoc="0" locked="0" layoutInCell="1" allowOverlap="1" wp14:anchorId="7A788B5B" wp14:editId="7D871A3D">
            <wp:simplePos x="0" y="0"/>
            <wp:positionH relativeFrom="column">
              <wp:posOffset>0</wp:posOffset>
            </wp:positionH>
            <wp:positionV relativeFrom="paragraph">
              <wp:posOffset>242570</wp:posOffset>
            </wp:positionV>
            <wp:extent cx="5904865" cy="2867025"/>
            <wp:effectExtent l="0" t="0" r="635"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04865" cy="2867025"/>
                    </a:xfrm>
                    <a:prstGeom prst="rect">
                      <a:avLst/>
                    </a:prstGeom>
                  </pic:spPr>
                </pic:pic>
              </a:graphicData>
            </a:graphic>
            <wp14:sizeRelH relativeFrom="page">
              <wp14:pctWidth>0</wp14:pctWidth>
            </wp14:sizeRelH>
            <wp14:sizeRelV relativeFrom="page">
              <wp14:pctHeight>0</wp14:pctHeight>
            </wp14:sizeRelV>
          </wp:anchor>
        </w:drawing>
      </w:r>
    </w:p>
    <w:p w14:paraId="599B9EC2" w14:textId="77777777" w:rsidR="00434578" w:rsidRPr="00A52CD9" w:rsidRDefault="00434578" w:rsidP="00A52CD9">
      <w:pPr>
        <w:pStyle w:val="Heading4"/>
      </w:pPr>
      <w:r w:rsidRPr="00A52CD9">
        <w:t>Web Chat</w:t>
      </w:r>
    </w:p>
    <w:p w14:paraId="4226522A" w14:textId="77777777" w:rsidR="00434578" w:rsidRPr="00A52CD9" w:rsidRDefault="00434578" w:rsidP="00A52CD9">
      <w:pPr>
        <w:pStyle w:val="BodyText"/>
      </w:pPr>
      <w:r w:rsidRPr="00A52CD9">
        <w:t xml:space="preserve">Live Support Chat Link - A link to Live Support Chat with the Service Desk. This component </w:t>
      </w:r>
      <w:r w:rsidRPr="00A52CD9">
        <w:lastRenderedPageBreak/>
        <w:t>is visible on every page of the UPtime Portal.</w:t>
      </w:r>
    </w:p>
    <w:p w14:paraId="532AFF5B" w14:textId="77777777" w:rsidR="00434578" w:rsidRPr="00A52CD9" w:rsidRDefault="00434578" w:rsidP="00A52CD9">
      <w:pPr>
        <w:pStyle w:val="BodyText"/>
      </w:pPr>
      <w:r w:rsidRPr="00A52CD9">
        <w:t>Live Chat Support through the Portal - Users can chat with a Service Desk agent through the UPtime Portal. User should be able to initiate a chat with an agent from the Portal.</w:t>
      </w:r>
    </w:p>
    <w:p w14:paraId="339327B1" w14:textId="77777777" w:rsidR="00434578" w:rsidRPr="00A52CD9" w:rsidRDefault="00434578" w:rsidP="00A52CD9">
      <w:pPr>
        <w:pStyle w:val="BodyText"/>
      </w:pPr>
      <w:r w:rsidRPr="00A52CD9">
        <w:t>Allow for chat timeout limits to be set as a configuration. Authorized service desk leads should be able to configure settings of chat tool</w:t>
      </w:r>
    </w:p>
    <w:p w14:paraId="2F667EC7" w14:textId="77777777" w:rsidR="00434578" w:rsidRPr="00A52CD9" w:rsidRDefault="00434578" w:rsidP="00A52CD9">
      <w:pPr>
        <w:pStyle w:val="BodyText"/>
      </w:pPr>
      <w:r w:rsidRPr="00A52CD9">
        <w:t xml:space="preserve">Web Chat will be provided as channel through to the service desk. This can be used with the Microsoft Teams based chat however these chats are not Omnichannel. This means a chat through Teams is fully independent to a chat happening through the portal. </w:t>
      </w:r>
    </w:p>
    <w:p w14:paraId="0A1A6B18" w14:textId="77777777" w:rsidR="00434578" w:rsidRPr="00A52CD9" w:rsidRDefault="00434578" w:rsidP="00A52CD9">
      <w:pPr>
        <w:pStyle w:val="BodyText"/>
        <w:numPr>
          <w:ilvl w:val="0"/>
          <w:numId w:val="50"/>
        </w:numPr>
      </w:pPr>
      <w:r w:rsidRPr="00A52CD9">
        <w:t>Live Chat Support through the Portal - Users can chat with a Service Desk agent.</w:t>
      </w:r>
    </w:p>
    <w:p w14:paraId="328B202E" w14:textId="77777777" w:rsidR="00434578" w:rsidRPr="00A52CD9" w:rsidRDefault="00434578" w:rsidP="00A52CD9">
      <w:pPr>
        <w:pStyle w:val="BodyText"/>
        <w:numPr>
          <w:ilvl w:val="0"/>
          <w:numId w:val="50"/>
        </w:numPr>
      </w:pPr>
      <w:r w:rsidRPr="00A52CD9">
        <w:t xml:space="preserve">Allow for chat timeout limits to be set as a configuration </w:t>
      </w:r>
    </w:p>
    <w:p w14:paraId="1E5E61D9" w14:textId="77777777" w:rsidR="00434578" w:rsidRPr="00A52CD9" w:rsidRDefault="00434578" w:rsidP="00A52CD9">
      <w:pPr>
        <w:pStyle w:val="BodyText"/>
        <w:numPr>
          <w:ilvl w:val="0"/>
          <w:numId w:val="50"/>
        </w:numPr>
      </w:pPr>
      <w:r w:rsidRPr="00A52CD9">
        <w:t>Ability to consume outage messages when you begin chat (before user enters the chat queue)</w:t>
      </w:r>
    </w:p>
    <w:p w14:paraId="25DC9335" w14:textId="77777777" w:rsidR="00434578" w:rsidRPr="00A52CD9" w:rsidRDefault="00434578" w:rsidP="00A52CD9">
      <w:pPr>
        <w:pStyle w:val="BodyText"/>
        <w:numPr>
          <w:ilvl w:val="0"/>
          <w:numId w:val="50"/>
        </w:numPr>
      </w:pPr>
      <w:r w:rsidRPr="00A52CD9">
        <w:t>Ability to send outage message whilst user is waiting in a chat queue</w:t>
      </w:r>
    </w:p>
    <w:p w14:paraId="1A0815C6" w14:textId="77777777" w:rsidR="00434578" w:rsidRPr="00A52CD9" w:rsidRDefault="00434578" w:rsidP="00A52CD9">
      <w:pPr>
        <w:pStyle w:val="BodyText"/>
        <w:numPr>
          <w:ilvl w:val="0"/>
          <w:numId w:val="50"/>
        </w:numPr>
      </w:pPr>
      <w:r w:rsidRPr="00A52CD9">
        <w:t>User should see a message of ongoing outages when a chat is initiated. Should be an upfront message that does not require end user to enter the queue or type something first.</w:t>
      </w:r>
    </w:p>
    <w:p w14:paraId="43380547" w14:textId="77777777" w:rsidR="00434578" w:rsidRPr="00A52CD9" w:rsidRDefault="00434578" w:rsidP="00A52CD9">
      <w:pPr>
        <w:pStyle w:val="BodyText"/>
        <w:numPr>
          <w:ilvl w:val="0"/>
          <w:numId w:val="50"/>
        </w:numPr>
      </w:pPr>
      <w:proofErr w:type="spellStart"/>
      <w:r w:rsidRPr="00A52CD9">
        <w:t>Customised</w:t>
      </w:r>
      <w:proofErr w:type="spellEnd"/>
      <w:r w:rsidRPr="00A52CD9">
        <w:t xml:space="preserve"> welcome message in the chat when a user begins </w:t>
      </w:r>
    </w:p>
    <w:p w14:paraId="572F3F0C" w14:textId="77777777" w:rsidR="00434578" w:rsidRPr="00A52CD9" w:rsidRDefault="00434578" w:rsidP="00A52CD9">
      <w:pPr>
        <w:pStyle w:val="BodyText"/>
        <w:numPr>
          <w:ilvl w:val="0"/>
          <w:numId w:val="50"/>
        </w:numPr>
      </w:pPr>
      <w:r w:rsidRPr="00A52CD9">
        <w:t xml:space="preserve">Audible notifications presented to user when there is a conversation in chat (e.g. new message typed by agent) - </w:t>
      </w:r>
      <w:proofErr w:type="spellStart"/>
      <w:r w:rsidRPr="00A52CD9">
        <w:t>configrable</w:t>
      </w:r>
      <w:proofErr w:type="spellEnd"/>
      <w:r w:rsidRPr="00A52CD9">
        <w:t xml:space="preserve"> (turn on / off)</w:t>
      </w:r>
    </w:p>
    <w:p w14:paraId="4A92896C" w14:textId="77777777" w:rsidR="00434578" w:rsidRPr="00A52CD9" w:rsidRDefault="00434578" w:rsidP="00A52CD9">
      <w:pPr>
        <w:pStyle w:val="BodyText"/>
        <w:numPr>
          <w:ilvl w:val="0"/>
          <w:numId w:val="50"/>
        </w:numPr>
      </w:pPr>
      <w:r w:rsidRPr="00A52CD9">
        <w:t>Ability to re-connect to the same chat session after a reboot</w:t>
      </w:r>
    </w:p>
    <w:p w14:paraId="72AEDACF" w14:textId="77777777" w:rsidR="00434578" w:rsidRPr="00A52CD9" w:rsidRDefault="00434578" w:rsidP="00A52CD9">
      <w:pPr>
        <w:pStyle w:val="BodyText"/>
      </w:pPr>
      <w:r w:rsidRPr="00A52CD9">
        <w:t>UPtime Release 2.0 Features</w:t>
      </w:r>
    </w:p>
    <w:p w14:paraId="44596A77" w14:textId="45A29CDA" w:rsidR="001C02E3" w:rsidRPr="00A52CD9" w:rsidRDefault="00434578" w:rsidP="00A52CD9">
      <w:pPr>
        <w:pStyle w:val="BodyText"/>
      </w:pPr>
      <w:r w:rsidRPr="00A52CD9">
        <w:t>Ability to send attachments to the agent</w:t>
      </w:r>
      <w:r w:rsidR="001C02E3" w:rsidRPr="00A52CD9">
        <w:t>/ Ability for the agent to send an attachment to the user"</w:t>
      </w:r>
    </w:p>
    <w:p w14:paraId="29DBFF97" w14:textId="77777777" w:rsidR="00D92533" w:rsidRPr="00A52CD9" w:rsidRDefault="00D92533" w:rsidP="00A52CD9">
      <w:pPr>
        <w:pStyle w:val="BodyText"/>
      </w:pPr>
      <w:r w:rsidRPr="00A52CD9">
        <w:t>Both agent &amp; user can send attachments to each other via the chat window with limits on the size, and file type. (20 MB and pdf and office files only)</w:t>
      </w:r>
    </w:p>
    <w:p w14:paraId="3206CD8C" w14:textId="27648394" w:rsidR="00D92533" w:rsidRPr="00A52CD9" w:rsidRDefault="00D92533" w:rsidP="00A52CD9">
      <w:pPr>
        <w:pStyle w:val="BodyText"/>
      </w:pPr>
      <w:r w:rsidRPr="00A52CD9">
        <w:t>Users can view any attachments that have been uploaded to the Incident record in the Attachments section. This includes the name and size of the file. Users can see all interactions with the Incident record that create events, e.g. Ticket Creation, Attachment Uploads etc.</w:t>
      </w:r>
    </w:p>
    <w:p w14:paraId="4C695F52" w14:textId="77777777" w:rsidR="00D92533" w:rsidRPr="00A52CD9" w:rsidRDefault="00D92533" w:rsidP="00A52CD9">
      <w:pPr>
        <w:pStyle w:val="BodyText"/>
      </w:pPr>
      <w:r w:rsidRPr="00A52CD9">
        <w:t>Attachment Uploads - Users can upload attachments to the Incident record. This attaches the file and generates an "event" in the activity section. User can upload files to the incident record through an incident detail page (separate from sending a file through an active chat window to an agent)</w:t>
      </w:r>
    </w:p>
    <w:p w14:paraId="5A5154E8" w14:textId="77777777" w:rsidR="00D92533" w:rsidRPr="00A52CD9" w:rsidRDefault="00D92533" w:rsidP="00A52CD9">
      <w:pPr>
        <w:pStyle w:val="BodyText"/>
      </w:pPr>
    </w:p>
    <w:p w14:paraId="12EC5C72" w14:textId="77777777" w:rsidR="00434578" w:rsidRPr="00A52CD9" w:rsidRDefault="00434578" w:rsidP="00A52CD9">
      <w:pPr>
        <w:pStyle w:val="Heading4"/>
      </w:pPr>
      <w:r w:rsidRPr="00A52CD9">
        <w:lastRenderedPageBreak/>
        <w:t xml:space="preserve">Software Catalogue </w:t>
      </w:r>
    </w:p>
    <w:p w14:paraId="10A335F1" w14:textId="77777777" w:rsidR="00434578" w:rsidRPr="00A52CD9" w:rsidRDefault="00434578" w:rsidP="00A52CD9">
      <w:pPr>
        <w:pStyle w:val="Heading4"/>
      </w:pPr>
      <w:r w:rsidRPr="00A52CD9">
        <w:t>Link to Intune Company Portal (Software)</w:t>
      </w:r>
    </w:p>
    <w:p w14:paraId="60591EB0" w14:textId="77777777" w:rsidR="00434578" w:rsidRPr="00A52CD9" w:rsidRDefault="00434578" w:rsidP="00A52CD9">
      <w:pPr>
        <w:pStyle w:val="BodyText"/>
      </w:pPr>
      <w:r w:rsidRPr="00A52CD9">
        <w:rPr>
          <w:rPrChange w:id="1489" w:author="Vermette, Stephane" w:date="2022-01-19T05:44:00Z">
            <w:rPr>
              <w:noProof/>
            </w:rPr>
          </w:rPrChange>
        </w:rPr>
        <w:drawing>
          <wp:anchor distT="0" distB="0" distL="114300" distR="114300" simplePos="0" relativeHeight="251658255" behindDoc="0" locked="0" layoutInCell="1" allowOverlap="1" wp14:anchorId="4306A3DA" wp14:editId="70C8A840">
            <wp:simplePos x="0" y="0"/>
            <wp:positionH relativeFrom="page">
              <wp:align>center</wp:align>
            </wp:positionH>
            <wp:positionV relativeFrom="paragraph">
              <wp:posOffset>487045</wp:posOffset>
            </wp:positionV>
            <wp:extent cx="4514850" cy="27692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14850" cy="2769235"/>
                    </a:xfrm>
                    <a:prstGeom prst="rect">
                      <a:avLst/>
                    </a:prstGeom>
                  </pic:spPr>
                </pic:pic>
              </a:graphicData>
            </a:graphic>
            <wp14:sizeRelH relativeFrom="margin">
              <wp14:pctWidth>0</wp14:pctWidth>
            </wp14:sizeRelH>
            <wp14:sizeRelV relativeFrom="margin">
              <wp14:pctHeight>0</wp14:pctHeight>
            </wp14:sizeRelV>
          </wp:anchor>
        </w:drawing>
      </w:r>
      <w:r w:rsidRPr="00A52CD9">
        <w:t xml:space="preserve">This portal link triggers the </w:t>
      </w:r>
      <w:r w:rsidR="00C423ED" w:rsidRPr="00A52CD9">
        <w:fldChar w:fldCharType="begin"/>
      </w:r>
      <w:r w:rsidR="00C423ED" w:rsidRPr="00A52CD9">
        <w:instrText xml:space="preserve"> HYPERLINK "https://www.microsoft.com/en-gb/p/company-portal/9wzdncrfj3pz?activetab=pivot:overviewtab" </w:instrText>
      </w:r>
      <w:r w:rsidR="00C423ED" w:rsidRPr="00A52CD9">
        <w:fldChar w:fldCharType="separate"/>
      </w:r>
      <w:r w:rsidRPr="00A52CD9">
        <w:rPr>
          <w:rStyle w:val="Hyperlink"/>
          <w:lang w:val="en-US"/>
          <w:rPrChange w:id="1490" w:author="Vermette, Stephane" w:date="2022-01-19T05:44:00Z">
            <w:rPr>
              <w:rStyle w:val="Hyperlink"/>
              <w:lang w:val="en-GB"/>
            </w:rPr>
          </w:rPrChange>
        </w:rPr>
        <w:t>Intune Company</w:t>
      </w:r>
      <w:r w:rsidR="00C423ED" w:rsidRPr="00A52CD9">
        <w:rPr>
          <w:rStyle w:val="Hyperlink"/>
          <w:lang w:val="en-US"/>
          <w:rPrChange w:id="1491" w:author="Vermette, Stephane" w:date="2022-01-19T05:44:00Z">
            <w:rPr>
              <w:rStyle w:val="Hyperlink"/>
              <w:lang w:val="en-GB"/>
            </w:rPr>
          </w:rPrChange>
        </w:rPr>
        <w:fldChar w:fldCharType="end"/>
      </w:r>
      <w:r w:rsidRPr="00A52CD9">
        <w:t xml:space="preserve"> portal to open on the users device where they can select and install software that has been made available to them.</w:t>
      </w:r>
    </w:p>
    <w:p w14:paraId="55FB325C" w14:textId="77777777" w:rsidR="00434578" w:rsidRPr="00A52CD9" w:rsidRDefault="00434578" w:rsidP="00A52CD9">
      <w:pPr>
        <w:pStyle w:val="BodyText"/>
      </w:pPr>
      <w:r w:rsidRPr="00A52CD9">
        <w:t xml:space="preserve">If the customer does not have company portal, we can re-direct the link to a </w:t>
      </w:r>
      <w:proofErr w:type="spellStart"/>
      <w:r w:rsidRPr="00A52CD9">
        <w:t>customers</w:t>
      </w:r>
      <w:proofErr w:type="spellEnd"/>
      <w:r w:rsidRPr="00A52CD9">
        <w:t xml:space="preserve"> Software store or turn the link off.</w:t>
      </w:r>
    </w:p>
    <w:p w14:paraId="20C7C6E5" w14:textId="77777777" w:rsidR="00434578" w:rsidRPr="00A52CD9" w:rsidRDefault="00434578" w:rsidP="00A52CD9">
      <w:pPr>
        <w:pStyle w:val="Heading4"/>
      </w:pPr>
      <w:r w:rsidRPr="00A52CD9">
        <w:t>Multi Language Support</w:t>
      </w:r>
    </w:p>
    <w:p w14:paraId="2B260002" w14:textId="20C8DB80" w:rsidR="00434578" w:rsidRPr="00A52CD9" w:rsidRDefault="005258E9" w:rsidP="00434578">
      <w:r w:rsidRPr="00A52CD9">
        <w:t>Current version</w:t>
      </w:r>
      <w:r w:rsidR="00383B50" w:rsidRPr="00A52CD9">
        <w:t xml:space="preserve"> of the portal</w:t>
      </w:r>
      <w:r w:rsidRPr="00A52CD9">
        <w:t xml:space="preserve"> </w:t>
      </w:r>
      <w:r w:rsidR="00383B50" w:rsidRPr="00A52CD9">
        <w:t>supports the</w:t>
      </w:r>
      <w:r w:rsidRPr="00A52CD9">
        <w:t xml:space="preserve"> English language. </w:t>
      </w:r>
      <w:r w:rsidR="00333CBD" w:rsidRPr="00A52CD9">
        <w:t>Subsequent versions</w:t>
      </w:r>
      <w:r w:rsidR="007E58DB" w:rsidRPr="00A52CD9">
        <w:t xml:space="preserve"> (see Roadmap)</w:t>
      </w:r>
      <w:r w:rsidR="00333CBD" w:rsidRPr="00A52CD9">
        <w:t xml:space="preserve"> will support other languages. The support for specific languages will be </w:t>
      </w:r>
      <w:r w:rsidR="007E58DB" w:rsidRPr="00A52CD9">
        <w:t>determined based on client demand. This will include Right-to-Left (RTL) languages.</w:t>
      </w:r>
    </w:p>
    <w:p w14:paraId="6BDB04C5" w14:textId="77777777" w:rsidR="00434578" w:rsidRPr="00A52CD9" w:rsidRDefault="00434578" w:rsidP="00A52CD9">
      <w:pPr>
        <w:pStyle w:val="Heading4"/>
      </w:pPr>
      <w:r w:rsidRPr="00A52CD9">
        <w:t>OEM integration</w:t>
      </w:r>
    </w:p>
    <w:p w14:paraId="4C52F4AC" w14:textId="77777777" w:rsidR="00434578" w:rsidRPr="00A52CD9" w:rsidRDefault="00434578" w:rsidP="00A52CD9">
      <w:pPr>
        <w:pStyle w:val="BodyText"/>
      </w:pPr>
      <w:r w:rsidRPr="00A52CD9">
        <w:t xml:space="preserve">The DXC UPtime Portal will act as a front end for engaging the employees for device management services with an end-to-end device lifecycle process that is simple, convenient for users and personalized. The device lifecycle process is automated via OEM vendor integration with the ServiceNow instance. This generates a workflow for the fulfilment, break-fix, re-deployment or decommissioning of a device. </w:t>
      </w:r>
    </w:p>
    <w:p w14:paraId="2581551C" w14:textId="77777777" w:rsidR="00434578" w:rsidRPr="00A52CD9" w:rsidRDefault="00434578" w:rsidP="00A52CD9">
      <w:pPr>
        <w:pStyle w:val="BodyText"/>
      </w:pPr>
      <w:r w:rsidRPr="00A52CD9">
        <w:t>DXC partners with OEM vendors and developed a pre-defined OEM Vendor integration framework with selected providers, we can also develop custom integrations with other supplier and distributors.</w:t>
      </w:r>
    </w:p>
    <w:p w14:paraId="6DAAD8DA" w14:textId="77777777" w:rsidR="00434578" w:rsidRPr="00A52CD9" w:rsidRDefault="00434578" w:rsidP="00A52CD9">
      <w:pPr>
        <w:pStyle w:val="BodyText"/>
      </w:pPr>
      <w:r w:rsidRPr="00A52CD9">
        <w:t xml:space="preserve">Below Diagram showcase an </w:t>
      </w:r>
      <w:proofErr w:type="spellStart"/>
      <w:r w:rsidRPr="00A52CD9">
        <w:t>overvierw</w:t>
      </w:r>
      <w:proofErr w:type="spellEnd"/>
      <w:r w:rsidRPr="00A52CD9">
        <w:t xml:space="preserve"> of OEM (HP) integration framework as a reference.</w:t>
      </w:r>
    </w:p>
    <w:p w14:paraId="4E4E208D" w14:textId="77777777" w:rsidR="00434578" w:rsidRPr="00A52CD9" w:rsidRDefault="00434578" w:rsidP="00A52CD9">
      <w:pPr>
        <w:pStyle w:val="BodyText"/>
      </w:pPr>
      <w:r w:rsidRPr="00A52CD9">
        <w:rPr>
          <w:rPrChange w:id="1492" w:author="Vermette, Stephane" w:date="2022-01-19T05:44:00Z">
            <w:rPr>
              <w:noProof/>
            </w:rPr>
          </w:rPrChange>
        </w:rPr>
        <w:lastRenderedPageBreak/>
        <w:drawing>
          <wp:inline distT="0" distB="0" distL="0" distR="0" wp14:anchorId="5CEB9915" wp14:editId="555CA1F4">
            <wp:extent cx="5732145" cy="290350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732145" cy="2903505"/>
                    </a:xfrm>
                    <a:prstGeom prst="rect">
                      <a:avLst/>
                    </a:prstGeom>
                    <a:noFill/>
                    <a:ln>
                      <a:noFill/>
                    </a:ln>
                  </pic:spPr>
                </pic:pic>
              </a:graphicData>
            </a:graphic>
          </wp:inline>
        </w:drawing>
      </w:r>
    </w:p>
    <w:p w14:paraId="264396B8" w14:textId="01D97CFF" w:rsidR="00434578" w:rsidRPr="00A52CD9" w:rsidRDefault="00434578" w:rsidP="00A52CD9">
      <w:pPr>
        <w:pStyle w:val="BodyText"/>
      </w:pPr>
      <w:r w:rsidRPr="00A52CD9">
        <w:t xml:space="preserve">Figure </w:t>
      </w:r>
      <w:r w:rsidRPr="00A52CD9">
        <w:fldChar w:fldCharType="begin"/>
      </w:r>
      <w:r w:rsidRPr="00A52CD9">
        <w:instrText>SEQ Figure \* ARABIC</w:instrText>
      </w:r>
      <w:r w:rsidRPr="00A52CD9">
        <w:fldChar w:fldCharType="separate"/>
      </w:r>
      <w:r w:rsidRPr="00A52CD9">
        <w:rPr>
          <w:rPrChange w:id="1493" w:author="Vermette, Stephane" w:date="2022-01-19T05:44:00Z">
            <w:rPr>
              <w:noProof/>
            </w:rPr>
          </w:rPrChange>
        </w:rPr>
        <w:t>2</w:t>
      </w:r>
      <w:r w:rsidRPr="00A52CD9">
        <w:fldChar w:fldCharType="end"/>
      </w:r>
      <w:r w:rsidRPr="00A52CD9">
        <w:t>: OEM (HP) integration framework</w:t>
      </w:r>
    </w:p>
    <w:p w14:paraId="09F9CDFD" w14:textId="77777777" w:rsidR="00434578" w:rsidRPr="00A52CD9" w:rsidRDefault="00434578" w:rsidP="00A52CD9">
      <w:pPr>
        <w:pStyle w:val="BodyText"/>
      </w:pPr>
    </w:p>
    <w:p w14:paraId="7AEF8CE9" w14:textId="3E25F936" w:rsidR="00301242" w:rsidRPr="00A52CD9" w:rsidRDefault="00301242" w:rsidP="00A52CD9">
      <w:pPr>
        <w:pStyle w:val="Heading3"/>
      </w:pPr>
      <w:bookmarkStart w:id="1494" w:name="_Toc88474821"/>
      <w:r w:rsidRPr="00A52CD9">
        <w:t>Knowledge Services</w:t>
      </w:r>
      <w:bookmarkEnd w:id="1494"/>
    </w:p>
    <w:p w14:paraId="519EBC7E" w14:textId="77777777" w:rsidR="000E0372" w:rsidRPr="00A52CD9" w:rsidRDefault="000E0372" w:rsidP="00A52CD9">
      <w:pPr>
        <w:pStyle w:val="Heading4"/>
      </w:pPr>
      <w:r w:rsidRPr="00A52CD9">
        <w:t>Knowledge Search</w:t>
      </w:r>
    </w:p>
    <w:p w14:paraId="51B212DA" w14:textId="77777777" w:rsidR="000E0372" w:rsidRPr="00A52CD9" w:rsidRDefault="000E0372" w:rsidP="00A52CD9">
      <w:pPr>
        <w:pStyle w:val="Bullet1Double"/>
      </w:pPr>
      <w:r w:rsidRPr="00A52CD9">
        <w:t xml:space="preserve">With the UPtime, end users can browse knowledge articles to solve their own issues—without getting a technician involved and empowers users to resolve their own issues, increasing user satisfaction. The self-service engagement platform can be configured to match organization’s brand to provide an interface that looks and feels familiar—a key factor influencing self-service adoption. </w:t>
      </w:r>
    </w:p>
    <w:p w14:paraId="378A104F" w14:textId="77777777" w:rsidR="000E0372" w:rsidRPr="00A52CD9" w:rsidRDefault="000E0372" w:rsidP="00A52CD9">
      <w:pPr>
        <w:pStyle w:val="Bullet1Double"/>
      </w:pPr>
      <w:r w:rsidRPr="00A52CD9">
        <w:t>DXC uses API technology to integrate knowledge management capabilities between customer ITSM platforms and DXC’s UPtime. DXC uses Microservice technology to integrate as a standard approach to connect with the various tables in the ITSM environment. The main integration functions are listed below.</w:t>
      </w:r>
    </w:p>
    <w:p w14:paraId="39BBEA92" w14:textId="37620AF3" w:rsidR="004A5572" w:rsidRPr="00A52CD9" w:rsidRDefault="004A5572" w:rsidP="00A52CD9">
      <w:pPr>
        <w:pStyle w:val="Bullet1Double"/>
      </w:pPr>
      <w:r w:rsidRPr="00A52CD9">
        <w:t>UPtime retrieves knowledge and knowledge feedback for presenting the Knowledge and feedback information at the time they view it in the Portal and comment feedback on the Knowledge item.</w:t>
      </w:r>
    </w:p>
    <w:p w14:paraId="46A07BBE"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Search for knowledge using the end point ITSM search capability under the context of the user performing the search</w:t>
      </w:r>
    </w:p>
    <w:p w14:paraId="15B80816"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Return knowledge articles and their content, including attachments</w:t>
      </w:r>
    </w:p>
    <w:p w14:paraId="501AE239"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Provide knowledge article feedback; if an article is useful, rating and comments</w:t>
      </w:r>
    </w:p>
    <w:p w14:paraId="32658152"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Update knowledge article view counts</w:t>
      </w:r>
    </w:p>
    <w:p w14:paraId="7B1EEDBE" w14:textId="77777777" w:rsidR="000E0372" w:rsidRPr="00A52CD9" w:rsidRDefault="000E0372" w:rsidP="000E0372">
      <w:pPr>
        <w:rPr>
          <w:sz w:val="24"/>
          <w:szCs w:val="22"/>
        </w:rPr>
      </w:pPr>
    </w:p>
    <w:p w14:paraId="6C9392BF" w14:textId="77777777" w:rsidR="000E0372" w:rsidRPr="00A52CD9" w:rsidRDefault="000E0372" w:rsidP="000E0372">
      <w:r w:rsidRPr="00A52CD9">
        <w:t>In addition to the above main functions, DXC can integrate the follow capabilities.</w:t>
      </w:r>
    </w:p>
    <w:p w14:paraId="7471ABFC" w14:textId="77777777" w:rsidR="000E0372" w:rsidRPr="00A52CD9" w:rsidRDefault="000E0372" w:rsidP="00210733">
      <w:pPr>
        <w:pStyle w:val="ListParagraph"/>
        <w:widowControl/>
        <w:numPr>
          <w:ilvl w:val="0"/>
          <w:numId w:val="66"/>
        </w:numPr>
        <w:autoSpaceDE/>
        <w:autoSpaceDN/>
        <w:spacing w:before="0"/>
        <w:contextualSpacing/>
        <w:rPr>
          <w:szCs w:val="24"/>
          <w:shd w:val="clear" w:color="auto" w:fill="FFFFFF"/>
        </w:rPr>
      </w:pPr>
      <w:r w:rsidRPr="00A52CD9">
        <w:rPr>
          <w:szCs w:val="24"/>
          <w:shd w:val="clear" w:color="auto" w:fill="FFFFFF"/>
        </w:rPr>
        <w:t>Knowledge announcements for display in UPtime</w:t>
      </w:r>
    </w:p>
    <w:p w14:paraId="47DFD377" w14:textId="77777777" w:rsidR="000E0372" w:rsidRPr="00A52CD9" w:rsidRDefault="000E0372" w:rsidP="00210733">
      <w:pPr>
        <w:pStyle w:val="ListParagraph"/>
        <w:widowControl/>
        <w:numPr>
          <w:ilvl w:val="0"/>
          <w:numId w:val="66"/>
        </w:numPr>
        <w:autoSpaceDE/>
        <w:autoSpaceDN/>
        <w:spacing w:before="0"/>
        <w:contextualSpacing/>
        <w:rPr>
          <w:szCs w:val="24"/>
          <w:shd w:val="clear" w:color="auto" w:fill="FFFFFF"/>
        </w:rPr>
      </w:pPr>
      <w:r w:rsidRPr="00A52CD9">
        <w:rPr>
          <w:szCs w:val="24"/>
          <w:shd w:val="clear" w:color="auto" w:fill="FFFFFF"/>
        </w:rPr>
        <w:t>Display relevant top and featured knowledge for a user</w:t>
      </w:r>
    </w:p>
    <w:p w14:paraId="70C04BE0" w14:textId="4BEF6F41" w:rsidR="000E0372" w:rsidRPr="00A52CD9" w:rsidRDefault="00840FD9">
      <w:pPr>
        <w:rPr>
          <w:sz w:val="19"/>
          <w:szCs w:val="19"/>
          <w:shd w:val="clear" w:color="auto" w:fill="FFFFFF"/>
          <w:rPrChange w:id="1495" w:author="Vermette, Stephane" w:date="2022-01-19T05:44:00Z">
            <w:rPr>
              <w:shd w:val="clear" w:color="auto" w:fill="FFFFFF"/>
            </w:rPr>
          </w:rPrChange>
        </w:rPr>
        <w:pPrChange w:id="1496" w:author="Samuel, Emil Justin (Justin)" w:date="2022-01-12T11:44:00Z">
          <w:pPr>
            <w:pStyle w:val="ListParagraph"/>
            <w:numPr>
              <w:numId w:val="66"/>
            </w:numPr>
            <w:ind w:left="720" w:hanging="720"/>
          </w:pPr>
        </w:pPrChange>
      </w:pPr>
      <w:ins w:id="1497" w:author="Samuel, Emil Justin (Justin)" w:date="2022-01-12T11:44:00Z">
        <w:r w:rsidRPr="00A52CD9">
          <w:rPr>
            <w:shd w:val="clear" w:color="auto" w:fill="FFFFFF"/>
            <w:rPrChange w:id="1498" w:author="Vermette, Stephane" w:date="2022-01-19T05:44:00Z">
              <w:rPr>
                <w:noProof/>
                <w:shd w:val="clear" w:color="auto" w:fill="FFFFFF"/>
              </w:rPr>
            </w:rPrChange>
          </w:rPr>
          <w:lastRenderedPageBreak/>
          <w:drawing>
            <wp:inline distT="0" distB="0" distL="0" distR="0" wp14:anchorId="3B8BE62F" wp14:editId="52EC104A">
              <wp:extent cx="5732145" cy="42989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4298950"/>
                      </a:xfrm>
                      <a:prstGeom prst="rect">
                        <a:avLst/>
                      </a:prstGeom>
                    </pic:spPr>
                  </pic:pic>
                </a:graphicData>
              </a:graphic>
            </wp:inline>
          </w:drawing>
        </w:r>
      </w:ins>
      <w:commentRangeStart w:id="1499"/>
      <w:del w:id="1500" w:author="Samuel, Emil Justin (Justin)" w:date="2022-01-12T11:44:00Z">
        <w:r w:rsidR="000E0372" w:rsidRPr="00A52CD9" w:rsidDel="00840FD9">
          <w:rPr>
            <w:shd w:val="clear" w:color="auto" w:fill="FFFFFF"/>
            <w:rPrChange w:id="1501" w:author="Vermette, Stephane" w:date="2022-01-19T05:44:00Z">
              <w:rPr>
                <w:noProof/>
                <w:shd w:val="clear" w:color="auto" w:fill="FFFFFF"/>
              </w:rPr>
            </w:rPrChange>
          </w:rPr>
          <w:drawing>
            <wp:inline distT="0" distB="0" distL="0" distR="0" wp14:anchorId="053E7388" wp14:editId="655A9EF2">
              <wp:extent cx="5732145" cy="2685777"/>
              <wp:effectExtent l="0" t="0" r="1905" b="635"/>
              <wp:docPr id="28" name="Picture 4">
                <a:extLst xmlns:a="http://schemas.openxmlformats.org/drawingml/2006/main">
                  <a:ext uri="{FF2B5EF4-FFF2-40B4-BE49-F238E27FC236}">
                    <a16:creationId xmlns:a16="http://schemas.microsoft.com/office/drawing/2014/main" id="{0F99A777-EF10-4F4E-A45D-CA48BCAE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99A777-EF10-4F4E-A45D-CA48BCAE007F}"/>
                          </a:ext>
                        </a:extLst>
                      </pic:cNvPr>
                      <pic:cNvPicPr>
                        <a:picLocks noChangeAspect="1"/>
                      </pic:cNvPicPr>
                    </pic:nvPicPr>
                    <pic:blipFill>
                      <a:blip r:embed="rId91"/>
                      <a:stretch>
                        <a:fillRect/>
                      </a:stretch>
                    </pic:blipFill>
                    <pic:spPr>
                      <a:xfrm>
                        <a:off x="0" y="0"/>
                        <a:ext cx="5732145" cy="2685777"/>
                      </a:xfrm>
                      <a:prstGeom prst="rect">
                        <a:avLst/>
                      </a:prstGeom>
                    </pic:spPr>
                  </pic:pic>
                </a:graphicData>
              </a:graphic>
            </wp:inline>
          </w:drawing>
        </w:r>
      </w:del>
      <w:commentRangeEnd w:id="1499"/>
      <w:r w:rsidR="002D5CED" w:rsidRPr="00A52CD9">
        <w:rPr>
          <w:rStyle w:val="CommentReference"/>
        </w:rPr>
        <w:commentReference w:id="1499"/>
      </w:r>
    </w:p>
    <w:p w14:paraId="1C2BD3CD" w14:textId="77777777" w:rsidR="000E0372" w:rsidRPr="00A52CD9" w:rsidRDefault="000E0372" w:rsidP="000E0372">
      <w:pPr>
        <w:rPr>
          <w:sz w:val="19"/>
          <w:szCs w:val="19"/>
          <w:shd w:val="clear" w:color="auto" w:fill="FFFFFF"/>
        </w:rPr>
      </w:pPr>
    </w:p>
    <w:p w14:paraId="58692A06" w14:textId="77777777" w:rsidR="000E0372" w:rsidRPr="00A52CD9" w:rsidRDefault="000E0372" w:rsidP="00A52CD9">
      <w:pPr>
        <w:pStyle w:val="BodyText"/>
      </w:pPr>
      <w:r w:rsidRPr="00A52CD9">
        <w:t>UPtime consolidates multiple knowledge sources into a single knowledge base, so that users (both end users and technical) can quickly find relevant information. UPtime can be integrated with the Knowledgebase that is stored within ServiceNow and can provide the below features:</w:t>
      </w:r>
    </w:p>
    <w:p w14:paraId="557E1E1E"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Users can search a Knowledge Base using the search bar.</w:t>
      </w:r>
    </w:p>
    <w:p w14:paraId="62563AFD"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Users can view Knowledge Articles in detail in a Knowledge Article Detail page.</w:t>
      </w:r>
    </w:p>
    <w:p w14:paraId="2121F0CD"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Users can view comments, add new comments and rate Knowledge Articles.</w:t>
      </w:r>
    </w:p>
    <w:p w14:paraId="2E1FA9BD"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r w:rsidRPr="00A52CD9">
        <w:rPr>
          <w:shd w:val="clear" w:color="auto" w:fill="FFFFFF"/>
        </w:rPr>
        <w:t>Users can view “top 10” Knowledge Articles</w:t>
      </w:r>
    </w:p>
    <w:p w14:paraId="0FBF7328" w14:textId="77777777" w:rsidR="000E0372" w:rsidRPr="00A52CD9" w:rsidRDefault="000E0372" w:rsidP="00210733">
      <w:pPr>
        <w:pStyle w:val="ListParagraph"/>
        <w:widowControl/>
        <w:numPr>
          <w:ilvl w:val="0"/>
          <w:numId w:val="66"/>
        </w:numPr>
        <w:autoSpaceDE/>
        <w:autoSpaceDN/>
        <w:spacing w:before="0"/>
        <w:contextualSpacing/>
        <w:rPr>
          <w:shd w:val="clear" w:color="auto" w:fill="FFFFFF"/>
        </w:rPr>
      </w:pPr>
      <w:proofErr w:type="spellStart"/>
      <w:r w:rsidRPr="00A52CD9">
        <w:rPr>
          <w:shd w:val="clear" w:color="auto" w:fill="FFFFFF"/>
        </w:rPr>
        <w:t>Personalised</w:t>
      </w:r>
      <w:proofErr w:type="spellEnd"/>
      <w:r w:rsidRPr="00A52CD9">
        <w:rPr>
          <w:shd w:val="clear" w:color="auto" w:fill="FFFFFF"/>
        </w:rPr>
        <w:t xml:space="preserve"> search option</w:t>
      </w:r>
    </w:p>
    <w:p w14:paraId="3EB1818D" w14:textId="77777777" w:rsidR="000E0372" w:rsidRPr="00A52CD9" w:rsidRDefault="000E0372" w:rsidP="000E0372">
      <w:pPr>
        <w:rPr>
          <w:sz w:val="20"/>
          <w:szCs w:val="18"/>
        </w:rPr>
      </w:pPr>
    </w:p>
    <w:p w14:paraId="3AC3C4A8" w14:textId="77777777" w:rsidR="000E0372" w:rsidRPr="00A52CD9" w:rsidRDefault="000E0372" w:rsidP="000E0372">
      <w:pPr>
        <w:rPr>
          <w:sz w:val="19"/>
          <w:szCs w:val="19"/>
          <w:shd w:val="clear" w:color="auto" w:fill="FFFFFF"/>
        </w:rPr>
      </w:pPr>
      <w:r w:rsidRPr="00A52CD9">
        <w:rPr>
          <w:sz w:val="20"/>
          <w:rPrChange w:id="1502" w:author="Vermette, Stephane" w:date="2022-01-19T05:44:00Z">
            <w:rPr>
              <w:noProof/>
              <w:sz w:val="20"/>
              <w:lang w:val="en-AU"/>
            </w:rPr>
          </w:rPrChange>
        </w:rPr>
        <w:drawing>
          <wp:inline distT="0" distB="0" distL="0" distR="0" wp14:anchorId="654DFC72" wp14:editId="7BDA7D59">
            <wp:extent cx="5732145" cy="13222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1322260"/>
                    </a:xfrm>
                    <a:prstGeom prst="rect">
                      <a:avLst/>
                    </a:prstGeom>
                  </pic:spPr>
                </pic:pic>
              </a:graphicData>
            </a:graphic>
          </wp:inline>
        </w:drawing>
      </w:r>
    </w:p>
    <w:p w14:paraId="035C30FC" w14:textId="77777777" w:rsidR="000E0372" w:rsidRPr="00A52CD9" w:rsidRDefault="000E0372" w:rsidP="000E0372">
      <w:pPr>
        <w:rPr>
          <w:sz w:val="19"/>
          <w:szCs w:val="19"/>
          <w:shd w:val="clear" w:color="auto" w:fill="FFFFFF"/>
        </w:rPr>
      </w:pPr>
    </w:p>
    <w:p w14:paraId="02CFDFC2" w14:textId="77777777" w:rsidR="000E0372" w:rsidRPr="00A52CD9" w:rsidRDefault="000E0372" w:rsidP="00A52CD9">
      <w:pPr>
        <w:pStyle w:val="BodyText"/>
      </w:pPr>
      <w:r w:rsidRPr="00A52CD9">
        <w:t>Additionally, UPtime integrated with the Knowledgebase can provide the below features:</w:t>
      </w:r>
    </w:p>
    <w:p w14:paraId="7BC7CF65" w14:textId="77777777" w:rsidR="000E0372" w:rsidRPr="00A52CD9" w:rsidRDefault="000E0372" w:rsidP="00A52CD9">
      <w:pPr>
        <w:pStyle w:val="Bullet1Double"/>
        <w:rPr>
          <w:shd w:val="clear" w:color="auto" w:fill="FFFFFF"/>
        </w:rPr>
      </w:pPr>
      <w:r w:rsidRPr="00A52CD9">
        <w:rPr>
          <w:shd w:val="clear" w:color="auto" w:fill="FFFFFF"/>
        </w:rPr>
        <w:t xml:space="preserve">Knowledge Integration Configuration 1 - Global Search </w:t>
      </w:r>
    </w:p>
    <w:p w14:paraId="3B6C3F32" w14:textId="77777777" w:rsidR="000E0372" w:rsidRPr="00A52CD9" w:rsidRDefault="000E0372" w:rsidP="000E0372">
      <w:pPr>
        <w:jc w:val="both"/>
        <w:rPr>
          <w:sz w:val="19"/>
          <w:szCs w:val="19"/>
          <w:shd w:val="clear" w:color="auto" w:fill="FFFFFF"/>
        </w:rPr>
      </w:pPr>
      <w:r w:rsidRPr="00A52CD9">
        <w:rPr>
          <w:szCs w:val="22"/>
          <w:shd w:val="clear" w:color="auto" w:fill="FFFFFF"/>
        </w:rPr>
        <w:lastRenderedPageBreak/>
        <w:t>This configuration is a simple “service account” based method of searching the ServiceNow knowledge. This requires no additional configuration within ServiceNow but will return a generic set of search results based on the service integration account</w:t>
      </w:r>
      <w:r w:rsidRPr="00A52CD9">
        <w:rPr>
          <w:sz w:val="19"/>
          <w:szCs w:val="19"/>
          <w:shd w:val="clear" w:color="auto" w:fill="FFFFFF"/>
        </w:rPr>
        <w:t>.</w:t>
      </w:r>
    </w:p>
    <w:p w14:paraId="42C12221" w14:textId="77777777" w:rsidR="000E0372" w:rsidRPr="00A52CD9" w:rsidRDefault="000E0372" w:rsidP="000E0372">
      <w:pPr>
        <w:rPr>
          <w:sz w:val="19"/>
          <w:szCs w:val="19"/>
          <w:shd w:val="clear" w:color="auto" w:fill="FFFFFF"/>
        </w:rPr>
      </w:pPr>
    </w:p>
    <w:p w14:paraId="064711FA" w14:textId="77777777" w:rsidR="000E0372" w:rsidRPr="00A52CD9" w:rsidRDefault="000E0372" w:rsidP="00A52CD9">
      <w:pPr>
        <w:pStyle w:val="Bullet1Double"/>
        <w:rPr>
          <w:shd w:val="clear" w:color="auto" w:fill="FFFFFF"/>
        </w:rPr>
      </w:pPr>
      <w:r w:rsidRPr="00A52CD9">
        <w:rPr>
          <w:shd w:val="clear" w:color="auto" w:fill="FFFFFF"/>
        </w:rPr>
        <w:t>Knowledge Integration Configuration 1 – “On Behalf of” Search</w:t>
      </w:r>
    </w:p>
    <w:p w14:paraId="6F8949F5" w14:textId="77777777" w:rsidR="000E0372" w:rsidRPr="00A52CD9" w:rsidRDefault="000E0372" w:rsidP="000E0372">
      <w:pPr>
        <w:jc w:val="both"/>
        <w:rPr>
          <w:szCs w:val="22"/>
          <w:shd w:val="clear" w:color="auto" w:fill="FFFFFF"/>
        </w:rPr>
      </w:pPr>
      <w:r w:rsidRPr="00A52CD9">
        <w:rPr>
          <w:szCs w:val="22"/>
          <w:shd w:val="clear" w:color="auto" w:fill="FFFFFF"/>
        </w:rPr>
        <w:t xml:space="preserve">This configuration requires additional changes to the ServiceNow integration. For Platform X integrations these will be available without extra effort. For customer deployments we will provide an “update set” which will need installing in the customer ServiceNow instance. The key difference here is that this search will return results using the individual users’ privileges filtering out things they may not normally see. </w:t>
      </w:r>
    </w:p>
    <w:p w14:paraId="00E7274E" w14:textId="77777777" w:rsidR="000E0372" w:rsidRPr="00A52CD9" w:rsidRDefault="000E0372" w:rsidP="000E0372">
      <w:pPr>
        <w:rPr>
          <w:sz w:val="19"/>
          <w:szCs w:val="19"/>
          <w:shd w:val="clear" w:color="auto" w:fill="FFFFFF"/>
        </w:rPr>
      </w:pPr>
    </w:p>
    <w:p w14:paraId="3EDB9302" w14:textId="77777777" w:rsidR="000E0372" w:rsidRPr="00A52CD9" w:rsidRDefault="000E0372" w:rsidP="000E0372">
      <w:pPr>
        <w:rPr>
          <w:sz w:val="19"/>
          <w:szCs w:val="19"/>
          <w:shd w:val="clear" w:color="auto" w:fill="FFFFFF"/>
        </w:rPr>
      </w:pPr>
    </w:p>
    <w:p w14:paraId="08A38BFF" w14:textId="77777777" w:rsidR="000E0372" w:rsidRPr="00A52CD9" w:rsidRDefault="000E0372" w:rsidP="000E0372">
      <w:pPr>
        <w:jc w:val="both"/>
        <w:rPr>
          <w:szCs w:val="22"/>
          <w:shd w:val="clear" w:color="auto" w:fill="FFFFFF"/>
        </w:rPr>
      </w:pPr>
    </w:p>
    <w:p w14:paraId="5A290EBB" w14:textId="77777777" w:rsidR="00301242" w:rsidRPr="00A52CD9" w:rsidRDefault="00301242" w:rsidP="00A52CD9">
      <w:pPr>
        <w:pStyle w:val="Heading3"/>
      </w:pPr>
      <w:bookmarkStart w:id="1503" w:name="_Toc88474822"/>
      <w:r w:rsidRPr="00A52CD9">
        <w:t>PC Lifecycle Services</w:t>
      </w:r>
      <w:bookmarkEnd w:id="1503"/>
    </w:p>
    <w:p w14:paraId="78C4785A" w14:textId="77777777" w:rsidR="00ED3B24" w:rsidRPr="00A52CD9" w:rsidRDefault="00ED3B24" w:rsidP="00A52CD9">
      <w:pPr>
        <w:pStyle w:val="Heading4"/>
      </w:pPr>
      <w:r w:rsidRPr="00A52CD9">
        <w:t xml:space="preserve">PC Workflow </w:t>
      </w:r>
    </w:p>
    <w:p w14:paraId="2449FF52" w14:textId="38B2F9D0" w:rsidR="00ED3B24" w:rsidRPr="00A52CD9" w:rsidRDefault="00ED3B24" w:rsidP="00A52CD9">
      <w:pPr>
        <w:pStyle w:val="BodyText"/>
      </w:pPr>
      <w:r w:rsidRPr="00A52CD9">
        <w:t>PC Workflow leveraged from within the ServiceNow platform used by the customer. If the customer does not have any PC workflow it will be added as part of the T&amp;T delivery. If the customer is on Platform-X they will use the standard PC Workflow that is already deployed.</w:t>
      </w:r>
    </w:p>
    <w:p w14:paraId="45D4B28C" w14:textId="77777777" w:rsidR="00ED3B24" w:rsidRPr="00A52CD9" w:rsidRDefault="00ED3B24" w:rsidP="00A52CD9">
      <w:pPr>
        <w:pStyle w:val="BodyText"/>
      </w:pPr>
    </w:p>
    <w:p w14:paraId="0E4304EF" w14:textId="77777777" w:rsidR="00ED3B24" w:rsidRPr="00A52CD9" w:rsidRDefault="00ED3B24" w:rsidP="00A52CD9">
      <w:pPr>
        <w:pStyle w:val="Heading4"/>
      </w:pPr>
      <w:r w:rsidRPr="00A52CD9">
        <w:t>PC Lifecycle Workflow</w:t>
      </w:r>
    </w:p>
    <w:p w14:paraId="3C2105DD" w14:textId="77777777" w:rsidR="00ED3B24" w:rsidRPr="00A52CD9" w:rsidRDefault="00ED3B24" w:rsidP="00A52CD9">
      <w:pPr>
        <w:pStyle w:val="BodyText"/>
      </w:pPr>
      <w:r w:rsidRPr="00A52CD9">
        <w:t xml:space="preserve">The DXC UPtime Portal will act as a front end for engaging the employees for device management services with an end-to-end device lifecycle process that is simple, convenient for users and personalized. The device lifecycle process is automated via OEM vendor integration with the ServiceNow instance. This generates a workflow for the fulfilment, break-fix, re-deployment or decommissioning of a device. </w:t>
      </w:r>
    </w:p>
    <w:p w14:paraId="59EABC3C" w14:textId="345BA405" w:rsidR="00ED3B24" w:rsidRPr="00A52CD9" w:rsidRDefault="00ED3B24" w:rsidP="00A52CD9">
      <w:pPr>
        <w:pStyle w:val="BodyText"/>
      </w:pPr>
      <w:r w:rsidRPr="00A52CD9">
        <w:t>DXC partner</w:t>
      </w:r>
      <w:r w:rsidR="004F3E22" w:rsidRPr="00A52CD9">
        <w:t>ed</w:t>
      </w:r>
      <w:r w:rsidRPr="00A52CD9">
        <w:t xml:space="preserve"> with </w:t>
      </w:r>
      <w:r w:rsidR="004F3E22" w:rsidRPr="00A52CD9">
        <w:t xml:space="preserve">selected </w:t>
      </w:r>
      <w:r w:rsidRPr="00A52CD9">
        <w:t>OEM vendors and developed a pre-defined OEM Vendor integration framework</w:t>
      </w:r>
      <w:r w:rsidR="008D336C" w:rsidRPr="00A52CD9">
        <w:t>. W</w:t>
      </w:r>
      <w:r w:rsidRPr="00A52CD9">
        <w:t>e can also develop custom integrations with other supplier and distributors</w:t>
      </w:r>
      <w:r w:rsidR="00261C94" w:rsidRPr="00A52CD9">
        <w:t xml:space="preserve"> as necessary.</w:t>
      </w:r>
    </w:p>
    <w:p w14:paraId="1D44388B" w14:textId="77777777" w:rsidR="00ED3B24" w:rsidRPr="00A52CD9" w:rsidRDefault="00ED3B24" w:rsidP="00A52CD9">
      <w:pPr>
        <w:pStyle w:val="BodyText"/>
        <w:numPr>
          <w:ilvl w:val="0"/>
          <w:numId w:val="63"/>
        </w:numPr>
      </w:pPr>
      <w:r w:rsidRPr="00A52CD9">
        <w:t>Acknowledge Device/Asset Ownership</w:t>
      </w:r>
    </w:p>
    <w:p w14:paraId="5D39F1CE" w14:textId="77777777" w:rsidR="00ED3B24" w:rsidRPr="00A52CD9" w:rsidRDefault="00ED3B24" w:rsidP="00A52CD9">
      <w:pPr>
        <w:pStyle w:val="BodyText"/>
        <w:numPr>
          <w:ilvl w:val="0"/>
          <w:numId w:val="63"/>
        </w:numPr>
      </w:pPr>
      <w:r w:rsidRPr="00A52CD9">
        <w:t>Report Ownership Error (correctly / incorrectly) assigned to me</w:t>
      </w:r>
    </w:p>
    <w:p w14:paraId="12FE465A" w14:textId="77777777" w:rsidR="00ED3B24" w:rsidRPr="00A52CD9" w:rsidRDefault="00ED3B24" w:rsidP="00A52CD9">
      <w:pPr>
        <w:pStyle w:val="BodyText"/>
        <w:numPr>
          <w:ilvl w:val="0"/>
          <w:numId w:val="63"/>
        </w:numPr>
      </w:pPr>
      <w:r w:rsidRPr="00A52CD9">
        <w:t>Report Missing Device</w:t>
      </w:r>
    </w:p>
    <w:p w14:paraId="3FDDAE5B" w14:textId="77777777" w:rsidR="00ED3B24" w:rsidRPr="00A52CD9" w:rsidRDefault="00ED3B24" w:rsidP="00A52CD9">
      <w:pPr>
        <w:pStyle w:val="BodyText"/>
        <w:numPr>
          <w:ilvl w:val="0"/>
          <w:numId w:val="63"/>
        </w:numPr>
      </w:pPr>
      <w:r w:rsidRPr="00A52CD9">
        <w:t>Refresh Device</w:t>
      </w:r>
    </w:p>
    <w:p w14:paraId="3676B3B9" w14:textId="77777777" w:rsidR="00ED3B24" w:rsidRPr="00A52CD9" w:rsidRDefault="00ED3B24" w:rsidP="00A52CD9">
      <w:pPr>
        <w:pStyle w:val="BodyText"/>
        <w:numPr>
          <w:ilvl w:val="0"/>
          <w:numId w:val="63"/>
        </w:numPr>
      </w:pPr>
      <w:r w:rsidRPr="00A52CD9">
        <w:t>Report Broken Device with the help of an agent</w:t>
      </w:r>
    </w:p>
    <w:p w14:paraId="02D991CF" w14:textId="77777777" w:rsidR="00ED3B24" w:rsidRPr="00A52CD9" w:rsidRDefault="00ED3B24" w:rsidP="00A52CD9">
      <w:pPr>
        <w:pStyle w:val="BodyText"/>
        <w:numPr>
          <w:ilvl w:val="0"/>
          <w:numId w:val="63"/>
        </w:numPr>
      </w:pPr>
      <w:r w:rsidRPr="00A52CD9">
        <w:t>Request for a refresh if eligible</w:t>
      </w:r>
    </w:p>
    <w:p w14:paraId="6FBB5E41" w14:textId="77777777" w:rsidR="00ED3B24" w:rsidRPr="00A52CD9" w:rsidRDefault="00ED3B24" w:rsidP="00A52CD9">
      <w:pPr>
        <w:pStyle w:val="BodyText"/>
        <w:numPr>
          <w:ilvl w:val="0"/>
          <w:numId w:val="63"/>
        </w:numPr>
      </w:pPr>
      <w:r w:rsidRPr="00A52CD9">
        <w:t>Return Device / Already Returned</w:t>
      </w:r>
    </w:p>
    <w:p w14:paraId="021BDC54" w14:textId="77777777" w:rsidR="00ED3B24" w:rsidRPr="00A52CD9" w:rsidRDefault="00ED3B24" w:rsidP="00A52CD9">
      <w:pPr>
        <w:pStyle w:val="BodyText"/>
        <w:numPr>
          <w:ilvl w:val="0"/>
          <w:numId w:val="63"/>
        </w:numPr>
      </w:pPr>
      <w:r w:rsidRPr="00A52CD9">
        <w:t xml:space="preserve">Report as </w:t>
      </w:r>
      <w:proofErr w:type="spellStart"/>
      <w:r w:rsidRPr="00A52CD9">
        <w:t>lost</w:t>
      </w:r>
      <w:proofErr w:type="spellEnd"/>
      <w:r w:rsidRPr="00A52CD9">
        <w:t xml:space="preserve"> </w:t>
      </w:r>
      <w:proofErr w:type="spellStart"/>
      <w:r w:rsidRPr="00A52CD9">
        <w:t>of</w:t>
      </w:r>
      <w:proofErr w:type="spellEnd"/>
      <w:r w:rsidRPr="00A52CD9">
        <w:t xml:space="preserve"> stolen</w:t>
      </w:r>
    </w:p>
    <w:p w14:paraId="01E03E8A" w14:textId="77777777" w:rsidR="00ED3B24" w:rsidRPr="00A52CD9" w:rsidRDefault="00ED3B24" w:rsidP="00A52CD9">
      <w:pPr>
        <w:pStyle w:val="BodyText"/>
      </w:pPr>
      <w:r w:rsidRPr="00A52CD9">
        <w:rPr>
          <w:b/>
          <w:bCs/>
        </w:rPr>
        <w:t>Orders &amp; Incidents</w:t>
      </w:r>
      <w:r w:rsidRPr="00A52CD9">
        <w:t xml:space="preserve"> - The Orders &amp; Incidents feature within UPtime Portal is where users navigate to view and manage their orders (from the catalog and against existing assets) and incidents. The feature gives users access to </w:t>
      </w:r>
    </w:p>
    <w:p w14:paraId="12CBD435" w14:textId="77777777" w:rsidR="00ED3B24" w:rsidRPr="00A52CD9" w:rsidRDefault="00ED3B24" w:rsidP="00A52CD9">
      <w:pPr>
        <w:pStyle w:val="BodyText"/>
        <w:numPr>
          <w:ilvl w:val="0"/>
          <w:numId w:val="63"/>
        </w:numPr>
      </w:pPr>
      <w:r w:rsidRPr="00A52CD9">
        <w:t>Orders &amp; incidents they have placed for themselves</w:t>
      </w:r>
    </w:p>
    <w:p w14:paraId="3098B5D7" w14:textId="77777777" w:rsidR="00ED3B24" w:rsidRPr="00A52CD9" w:rsidRDefault="00ED3B24" w:rsidP="00A52CD9">
      <w:pPr>
        <w:pStyle w:val="BodyText"/>
        <w:numPr>
          <w:ilvl w:val="0"/>
          <w:numId w:val="63"/>
        </w:numPr>
      </w:pPr>
      <w:r w:rsidRPr="00A52CD9">
        <w:lastRenderedPageBreak/>
        <w:t>Have placed for others</w:t>
      </w:r>
    </w:p>
    <w:p w14:paraId="6D84BAFC" w14:textId="77777777" w:rsidR="00ED3B24" w:rsidRPr="00A52CD9" w:rsidRDefault="00ED3B24" w:rsidP="00A52CD9">
      <w:pPr>
        <w:pStyle w:val="BodyText"/>
        <w:numPr>
          <w:ilvl w:val="0"/>
          <w:numId w:val="63"/>
        </w:numPr>
      </w:pPr>
      <w:r w:rsidRPr="00A52CD9">
        <w:t>Have had placed for them by others</w:t>
      </w:r>
    </w:p>
    <w:p w14:paraId="180640EC" w14:textId="77777777" w:rsidR="00ED3B24" w:rsidRPr="00A52CD9" w:rsidRDefault="00ED3B24" w:rsidP="00ED3B24">
      <w:pPr>
        <w:jc w:val="both"/>
        <w:rPr>
          <w:szCs w:val="22"/>
          <w:shd w:val="clear" w:color="auto" w:fill="FFFFFF"/>
        </w:rPr>
      </w:pPr>
      <w:r w:rsidRPr="00A52CD9">
        <w:rPr>
          <w:b/>
          <w:bCs/>
          <w:szCs w:val="22"/>
          <w:shd w:val="clear" w:color="auto" w:fill="FFFFFF"/>
        </w:rPr>
        <w:t>Approvals</w:t>
      </w:r>
      <w:r w:rsidRPr="00A52CD9">
        <w:rPr>
          <w:szCs w:val="22"/>
          <w:shd w:val="clear" w:color="auto" w:fill="FFFFFF"/>
        </w:rPr>
        <w:t xml:space="preserve"> - Users that are marked as an approver on an order utilize the Approvals feature to view and manage their approvals.</w:t>
      </w:r>
    </w:p>
    <w:p w14:paraId="42F55C73" w14:textId="77777777" w:rsidR="00ED3B24" w:rsidRPr="00A52CD9" w:rsidRDefault="00ED3B24" w:rsidP="00ED3B24">
      <w:pPr>
        <w:jc w:val="both"/>
        <w:rPr>
          <w:szCs w:val="22"/>
          <w:shd w:val="clear" w:color="auto" w:fill="FFFFFF"/>
        </w:rPr>
      </w:pPr>
    </w:p>
    <w:p w14:paraId="59E882E4" w14:textId="77777777" w:rsidR="00ED3B24" w:rsidRPr="00A52CD9" w:rsidRDefault="00ED3B24" w:rsidP="00ED3B24">
      <w:pPr>
        <w:jc w:val="both"/>
        <w:rPr>
          <w:szCs w:val="22"/>
          <w:shd w:val="clear" w:color="auto" w:fill="FFFFFF"/>
        </w:rPr>
      </w:pPr>
      <w:r w:rsidRPr="00A52CD9">
        <w:rPr>
          <w:szCs w:val="22"/>
          <w:shd w:val="clear" w:color="auto" w:fill="FFFFFF"/>
        </w:rPr>
        <w:t xml:space="preserve">Refer to the Workflow Diagrams / Flow Charts related to Device Life cycle here </w:t>
      </w:r>
      <w:hyperlink w:anchor="_PC_Device_Lifecycle" w:tooltip="PC Device Lifecycle" w:history="1">
        <w:r w:rsidRPr="00A52CD9">
          <w:rPr>
            <w:rStyle w:val="Hyperlink"/>
            <w:szCs w:val="22"/>
            <w:shd w:val="clear" w:color="auto" w:fill="FFFFFF"/>
          </w:rPr>
          <w:t>PC Device Lifecycle</w:t>
        </w:r>
      </w:hyperlink>
      <w:r w:rsidRPr="00A52CD9">
        <w:rPr>
          <w:szCs w:val="22"/>
          <w:shd w:val="clear" w:color="auto" w:fill="FFFFFF"/>
        </w:rPr>
        <w:t>.</w:t>
      </w:r>
    </w:p>
    <w:p w14:paraId="21B24B10" w14:textId="77777777" w:rsidR="00ED3B24" w:rsidRPr="00A52CD9" w:rsidRDefault="00ED3B24" w:rsidP="00A52CD9">
      <w:pPr>
        <w:pStyle w:val="Heading4"/>
      </w:pPr>
      <w:r w:rsidRPr="00A52CD9">
        <w:t>PC Refresh Request </w:t>
      </w:r>
    </w:p>
    <w:p w14:paraId="4FF66E3E" w14:textId="77777777" w:rsidR="00ED3B24" w:rsidRPr="00A52CD9" w:rsidRDefault="00ED3B24" w:rsidP="00ED3B24">
      <w:pPr>
        <w:rPr>
          <w:shd w:val="clear" w:color="auto" w:fill="FFFFFF"/>
        </w:rPr>
      </w:pPr>
      <w:r w:rsidRPr="00A52CD9">
        <w:rPr>
          <w:szCs w:val="22"/>
          <w:shd w:val="clear" w:color="auto" w:fill="FFFFFF"/>
        </w:rPr>
        <w:t xml:space="preserve">For PC Refresh request using UPtime, </w:t>
      </w:r>
      <w:r w:rsidRPr="00A52CD9">
        <w:rPr>
          <w:shd w:val="clear" w:color="auto" w:fill="FFFFFF"/>
        </w:rPr>
        <w:t xml:space="preserve">Users are presented with; </w:t>
      </w:r>
    </w:p>
    <w:p w14:paraId="3BF01AAA"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Assigned devices.</w:t>
      </w:r>
    </w:p>
    <w:p w14:paraId="053BB2F2"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Notification card when their Device is due for a refresh/upgrade.</w:t>
      </w:r>
    </w:p>
    <w:p w14:paraId="5E4C9074"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A card showing devices that are to be returned.</w:t>
      </w:r>
    </w:p>
    <w:p w14:paraId="3A4EA83A"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A Knowledge Article showing the Refresh process when they request a refresh device.</w:t>
      </w:r>
    </w:p>
    <w:p w14:paraId="76989D19"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A link to Intune to manage their software.</w:t>
      </w:r>
    </w:p>
    <w:p w14:paraId="57CFB4BA" w14:textId="77777777" w:rsidR="00ED3B24" w:rsidRPr="00A52CD9" w:rsidRDefault="00ED3B24" w:rsidP="00A52CD9">
      <w:pPr>
        <w:pStyle w:val="BodyText"/>
      </w:pPr>
    </w:p>
    <w:p w14:paraId="39E386EC" w14:textId="77777777" w:rsidR="00ED3B24" w:rsidRPr="00A52CD9" w:rsidRDefault="00ED3B24" w:rsidP="00A52CD9">
      <w:pPr>
        <w:pStyle w:val="Heading4"/>
      </w:pPr>
      <w:r w:rsidRPr="00A52CD9">
        <w:t>PC Request Device</w:t>
      </w:r>
    </w:p>
    <w:p w14:paraId="68BBEBA4" w14:textId="77777777" w:rsidR="00ED3B24" w:rsidRPr="00A52CD9" w:rsidRDefault="00ED3B24" w:rsidP="00ED3B24">
      <w:pPr>
        <w:ind w:left="720" w:hanging="720"/>
        <w:rPr>
          <w:szCs w:val="22"/>
          <w:shd w:val="clear" w:color="auto" w:fill="FFFFFF"/>
        </w:rPr>
      </w:pPr>
      <w:r w:rsidRPr="00A52CD9">
        <w:rPr>
          <w:szCs w:val="22"/>
          <w:shd w:val="clear" w:color="auto" w:fill="FFFFFF"/>
        </w:rPr>
        <w:t>Request Device request using UPtime,</w:t>
      </w:r>
    </w:p>
    <w:p w14:paraId="0C4BDF9A"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Users are presented with a set of “devices” that can be ordered.</w:t>
      </w:r>
    </w:p>
    <w:p w14:paraId="55CDD56F"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Users can view details of each device.</w:t>
      </w:r>
    </w:p>
    <w:p w14:paraId="5481EFE5"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Users can request a device refresh that matches their device profile if they’re entitled to a refresh.</w:t>
      </w:r>
    </w:p>
    <w:p w14:paraId="17DD059A" w14:textId="77777777" w:rsidR="00ED3B24" w:rsidRPr="00A52CD9" w:rsidRDefault="00ED3B24" w:rsidP="00210733">
      <w:pPr>
        <w:pStyle w:val="ListParagraph"/>
        <w:numPr>
          <w:ilvl w:val="0"/>
          <w:numId w:val="39"/>
        </w:numPr>
        <w:rPr>
          <w:shd w:val="clear" w:color="auto" w:fill="FFFFFF"/>
        </w:rPr>
      </w:pPr>
      <w:r w:rsidRPr="00A52CD9">
        <w:rPr>
          <w:shd w:val="clear" w:color="auto" w:fill="FFFFFF"/>
        </w:rPr>
        <w:t>Users can link to request an exception for a device refresh that doesn’t meet their profile.</w:t>
      </w:r>
    </w:p>
    <w:p w14:paraId="629438AC" w14:textId="77777777" w:rsidR="00ED3B24" w:rsidRPr="00A52CD9" w:rsidRDefault="00ED3B24" w:rsidP="00A52CD9">
      <w:pPr>
        <w:pStyle w:val="Heading4"/>
      </w:pPr>
      <w:r w:rsidRPr="00A52CD9">
        <w:t>Accessories Catalogue</w:t>
      </w:r>
    </w:p>
    <w:p w14:paraId="6B4EFF24" w14:textId="77777777" w:rsidR="00ED3B24" w:rsidRPr="00A52CD9" w:rsidRDefault="00ED3B24" w:rsidP="00A52CD9">
      <w:pPr>
        <w:pStyle w:val="BodyText"/>
      </w:pPr>
      <w:r w:rsidRPr="00A52CD9">
        <w:t xml:space="preserve">Accessories catalog encompasses IT peripherals that usually complement and support employee use of core hardware like Computers and Mobile phones. This catalog offers optionality per tenant to broadly cover what the given customer considers an Accessory, but mostly focuses on the following categories: </w:t>
      </w:r>
    </w:p>
    <w:p w14:paraId="509EEE0E" w14:textId="77777777" w:rsidR="00ED3B24" w:rsidRPr="00A52CD9" w:rsidRDefault="00ED3B24" w:rsidP="00A52CD9">
      <w:pPr>
        <w:pStyle w:val="BodyText"/>
        <w:numPr>
          <w:ilvl w:val="0"/>
          <w:numId w:val="65"/>
        </w:numPr>
      </w:pPr>
      <w:r w:rsidRPr="00A52CD9">
        <w:t>Adapters &amp; Cables</w:t>
      </w:r>
    </w:p>
    <w:p w14:paraId="7C1F712A" w14:textId="77777777" w:rsidR="00ED3B24" w:rsidRPr="00A52CD9" w:rsidRDefault="00ED3B24" w:rsidP="00A52CD9">
      <w:pPr>
        <w:pStyle w:val="BodyText"/>
        <w:numPr>
          <w:ilvl w:val="0"/>
          <w:numId w:val="65"/>
        </w:numPr>
      </w:pPr>
      <w:r w:rsidRPr="00A52CD9">
        <w:t>Docking Station</w:t>
      </w:r>
    </w:p>
    <w:p w14:paraId="5D454F8B" w14:textId="77777777" w:rsidR="00ED3B24" w:rsidRPr="00A52CD9" w:rsidRDefault="00ED3B24" w:rsidP="00A52CD9">
      <w:pPr>
        <w:pStyle w:val="BodyText"/>
        <w:numPr>
          <w:ilvl w:val="0"/>
          <w:numId w:val="65"/>
        </w:numPr>
      </w:pPr>
      <w:r w:rsidRPr="00A52CD9">
        <w:t>External Drive</w:t>
      </w:r>
    </w:p>
    <w:p w14:paraId="470967EE" w14:textId="77777777" w:rsidR="00ED3B24" w:rsidRPr="00A52CD9" w:rsidRDefault="00ED3B24" w:rsidP="00A52CD9">
      <w:pPr>
        <w:pStyle w:val="BodyText"/>
        <w:numPr>
          <w:ilvl w:val="0"/>
          <w:numId w:val="65"/>
        </w:numPr>
      </w:pPr>
      <w:r w:rsidRPr="00A52CD9">
        <w:t>Headset/Speakerphone</w:t>
      </w:r>
    </w:p>
    <w:p w14:paraId="4EE4E688" w14:textId="77777777" w:rsidR="00ED3B24" w:rsidRPr="00A52CD9" w:rsidRDefault="00ED3B24" w:rsidP="00A52CD9">
      <w:pPr>
        <w:pStyle w:val="BodyText"/>
        <w:numPr>
          <w:ilvl w:val="0"/>
          <w:numId w:val="65"/>
        </w:numPr>
      </w:pPr>
      <w:r w:rsidRPr="00A52CD9">
        <w:t>Keyboard/Mouse</w:t>
      </w:r>
    </w:p>
    <w:p w14:paraId="3E6CDDC7" w14:textId="77777777" w:rsidR="00ED3B24" w:rsidRPr="00A52CD9" w:rsidRDefault="00ED3B24" w:rsidP="00A52CD9">
      <w:pPr>
        <w:pStyle w:val="BodyText"/>
        <w:numPr>
          <w:ilvl w:val="0"/>
          <w:numId w:val="65"/>
        </w:numPr>
      </w:pPr>
      <w:r w:rsidRPr="00A52CD9">
        <w:t>Monitor</w:t>
      </w:r>
    </w:p>
    <w:p w14:paraId="7184E41F" w14:textId="77777777" w:rsidR="00ED3B24" w:rsidRPr="00A52CD9" w:rsidRDefault="00ED3B24" w:rsidP="00A52CD9">
      <w:pPr>
        <w:pStyle w:val="BodyText"/>
        <w:numPr>
          <w:ilvl w:val="0"/>
          <w:numId w:val="65"/>
        </w:numPr>
      </w:pPr>
      <w:r w:rsidRPr="00A52CD9">
        <w:t>Other</w:t>
      </w:r>
    </w:p>
    <w:p w14:paraId="12306862" w14:textId="77777777" w:rsidR="00ED3B24" w:rsidRPr="00A52CD9" w:rsidRDefault="00ED3B24" w:rsidP="00A52CD9">
      <w:pPr>
        <w:pStyle w:val="BodyText"/>
      </w:pPr>
      <w:r w:rsidRPr="00A52CD9">
        <w:t>UPtime portal will have a link to the source for IT accessories catalogue that you need to work effectively. Users depending on their needs, can choose from the available accessories catalogue and order equipment, like Keyboard, Mouse, Monitor, Headsets, or a speakerphone.</w:t>
      </w:r>
    </w:p>
    <w:p w14:paraId="66213976" w14:textId="77777777" w:rsidR="00ED3B24" w:rsidRPr="00A52CD9" w:rsidRDefault="00ED3B24" w:rsidP="00A52CD9">
      <w:pPr>
        <w:pStyle w:val="BodyText"/>
      </w:pPr>
      <w:r w:rsidRPr="00A52CD9">
        <w:t>Note: For DXCi, this links to DXC Gear (</w:t>
      </w:r>
      <w:r w:rsidR="00C423ED" w:rsidRPr="00A52CD9">
        <w:fldChar w:fldCharType="begin"/>
      </w:r>
      <w:r w:rsidR="00C423ED" w:rsidRPr="00A52CD9">
        <w:instrText xml:space="preserve"> HYPERLINK "https://gear.dxc.com/" </w:instrText>
      </w:r>
      <w:r w:rsidR="00C423ED" w:rsidRPr="00A52CD9">
        <w:fldChar w:fldCharType="separate"/>
      </w:r>
      <w:r w:rsidRPr="00A52CD9">
        <w:rPr>
          <w:rStyle w:val="Hyperlink"/>
          <w:szCs w:val="20"/>
          <w:lang w:val="en-US"/>
          <w:rPrChange w:id="1504" w:author="Vermette, Stephane" w:date="2022-01-19T05:44:00Z">
            <w:rPr>
              <w:rStyle w:val="Hyperlink"/>
              <w:szCs w:val="20"/>
              <w:lang w:val="en-GB"/>
            </w:rPr>
          </w:rPrChange>
        </w:rPr>
        <w:t>https://gear.dxc.com/</w:t>
      </w:r>
      <w:r w:rsidR="00C423ED" w:rsidRPr="00A52CD9">
        <w:rPr>
          <w:rStyle w:val="Hyperlink"/>
          <w:szCs w:val="20"/>
          <w:lang w:val="en-US"/>
          <w:rPrChange w:id="1505" w:author="Vermette, Stephane" w:date="2022-01-19T05:44:00Z">
            <w:rPr>
              <w:rStyle w:val="Hyperlink"/>
              <w:szCs w:val="20"/>
              <w:lang w:val="en-GB"/>
            </w:rPr>
          </w:rPrChange>
        </w:rPr>
        <w:fldChar w:fldCharType="end"/>
      </w:r>
      <w:r w:rsidRPr="00A52CD9">
        <w:t>).</w:t>
      </w:r>
    </w:p>
    <w:p w14:paraId="63D18442" w14:textId="77777777" w:rsidR="0008439F" w:rsidRPr="00A52CD9" w:rsidRDefault="0008439F" w:rsidP="00A52CD9">
      <w:pPr>
        <w:pStyle w:val="Heading4"/>
      </w:pPr>
      <w:r w:rsidRPr="00A52CD9">
        <w:lastRenderedPageBreak/>
        <w:t>Request on behalf of</w:t>
      </w:r>
    </w:p>
    <w:p w14:paraId="77CBD062" w14:textId="77777777" w:rsidR="0008439F" w:rsidRPr="00A52CD9" w:rsidRDefault="0008439F" w:rsidP="00A52CD9">
      <w:pPr>
        <w:pStyle w:val="BodyText"/>
      </w:pPr>
      <w:r w:rsidRPr="00A52CD9">
        <w:t>By searching for and selecting another user the request is raised on behalf of that user. Manager approval (when required) will be sent to the requested for persons manager. This is useful to order a PC for a new hire.</w:t>
      </w:r>
    </w:p>
    <w:p w14:paraId="587DD5EA" w14:textId="77777777" w:rsidR="00EF597D" w:rsidRPr="00A52CD9" w:rsidRDefault="00EF597D" w:rsidP="00A52CD9">
      <w:pPr>
        <w:pStyle w:val="BodyText"/>
      </w:pPr>
    </w:p>
    <w:p w14:paraId="11A97C47" w14:textId="6B0EACCB" w:rsidR="00210733" w:rsidRPr="00A52CD9" w:rsidRDefault="00210733" w:rsidP="00A52CD9">
      <w:pPr>
        <w:pStyle w:val="Heading3"/>
      </w:pPr>
      <w:bookmarkStart w:id="1506" w:name="_Toc88474823"/>
      <w:commentRangeStart w:id="1507"/>
      <w:r w:rsidRPr="00A52CD9">
        <w:t>Reporti</w:t>
      </w:r>
      <w:r w:rsidR="00A52CD9">
        <w:t>n</w:t>
      </w:r>
      <w:r w:rsidRPr="00A52CD9">
        <w:t>g and Analytics</w:t>
      </w:r>
      <w:bookmarkEnd w:id="1506"/>
      <w:commentRangeEnd w:id="1507"/>
      <w:r w:rsidR="00565DB2" w:rsidRPr="00A52CD9">
        <w:rPr>
          <w:rStyle w:val="CommentReference"/>
          <w:rFonts w:cs="Times New Roman"/>
          <w:b w:val="0"/>
          <w:bCs w:val="0"/>
          <w:color w:val="000000"/>
          <w:lang w:val="en-US"/>
        </w:rPr>
        <w:commentReference w:id="1507"/>
      </w:r>
    </w:p>
    <w:p w14:paraId="23A6571C" w14:textId="2E1159AE" w:rsidR="00ED3B24" w:rsidRPr="00A52CD9" w:rsidRDefault="00ED3B24" w:rsidP="00A52CD9">
      <w:pPr>
        <w:pStyle w:val="BodyText"/>
      </w:pPr>
    </w:p>
    <w:p w14:paraId="56805E67" w14:textId="77777777" w:rsidR="00661DCC" w:rsidRPr="00A52CD9" w:rsidRDefault="00661DCC" w:rsidP="00A52CD9">
      <w:pPr>
        <w:pStyle w:val="Heading4"/>
      </w:pPr>
      <w:r w:rsidRPr="00A52CD9">
        <w:t>Portal Analytics</w:t>
      </w:r>
    </w:p>
    <w:p w14:paraId="15B28211" w14:textId="77777777" w:rsidR="00661DCC" w:rsidRPr="00A52CD9" w:rsidRDefault="00661DCC" w:rsidP="00A52CD9">
      <w:pPr>
        <w:pStyle w:val="BodyText"/>
      </w:pPr>
      <w:r w:rsidRPr="00A52CD9">
        <w:t>Portal Usage analytics - Analytics are made available via an API which can be consumed by a BI system such as Power BI.</w:t>
      </w:r>
    </w:p>
    <w:p w14:paraId="7C34882F" w14:textId="77777777" w:rsidR="00661DCC" w:rsidRPr="00A52CD9" w:rsidRDefault="00661DCC" w:rsidP="00A52CD9">
      <w:pPr>
        <w:pStyle w:val="BodyText"/>
      </w:pPr>
      <w:r w:rsidRPr="00A52CD9">
        <w:t xml:space="preserve">Analytics will include </w:t>
      </w:r>
    </w:p>
    <w:p w14:paraId="06597441" w14:textId="77777777" w:rsidR="00661DCC" w:rsidRPr="00A52CD9" w:rsidRDefault="00661DCC" w:rsidP="00A52CD9">
      <w:pPr>
        <w:pStyle w:val="BodyText"/>
        <w:numPr>
          <w:ilvl w:val="0"/>
          <w:numId w:val="51"/>
        </w:numPr>
      </w:pPr>
      <w:r w:rsidRPr="00A52CD9">
        <w:t>Page views</w:t>
      </w:r>
    </w:p>
    <w:p w14:paraId="30CD9AC9" w14:textId="77777777" w:rsidR="00661DCC" w:rsidRPr="00A52CD9" w:rsidRDefault="00661DCC" w:rsidP="00A52CD9">
      <w:pPr>
        <w:pStyle w:val="BodyText"/>
        <w:numPr>
          <w:ilvl w:val="0"/>
          <w:numId w:val="51"/>
        </w:numPr>
      </w:pPr>
      <w:r w:rsidRPr="00A52CD9">
        <w:t xml:space="preserve">Top pages </w:t>
      </w:r>
    </w:p>
    <w:p w14:paraId="5AB7DB32" w14:textId="77777777" w:rsidR="00661DCC" w:rsidRPr="00A52CD9" w:rsidRDefault="00661DCC" w:rsidP="00A52CD9">
      <w:pPr>
        <w:pStyle w:val="BodyText"/>
        <w:numPr>
          <w:ilvl w:val="0"/>
          <w:numId w:val="51"/>
        </w:numPr>
      </w:pPr>
      <w:r w:rsidRPr="00A52CD9">
        <w:t xml:space="preserve">When users use UPtime. </w:t>
      </w:r>
    </w:p>
    <w:p w14:paraId="5A61069F" w14:textId="77777777" w:rsidR="00661DCC" w:rsidRPr="00A52CD9" w:rsidRDefault="00661DCC" w:rsidP="00A52CD9">
      <w:pPr>
        <w:pStyle w:val="BodyText"/>
        <w:numPr>
          <w:ilvl w:val="0"/>
          <w:numId w:val="51"/>
        </w:numPr>
      </w:pPr>
      <w:r w:rsidRPr="00A52CD9">
        <w:t>Where users consume UPtime (county locations)</w:t>
      </w:r>
    </w:p>
    <w:p w14:paraId="5747EC75" w14:textId="77777777" w:rsidR="00661DCC" w:rsidRPr="00A52CD9" w:rsidRDefault="00661DCC" w:rsidP="00A52CD9">
      <w:pPr>
        <w:pStyle w:val="BodyText"/>
        <w:numPr>
          <w:ilvl w:val="0"/>
          <w:numId w:val="51"/>
        </w:numPr>
      </w:pPr>
      <w:r w:rsidRPr="00A52CD9">
        <w:t>Repeat users</w:t>
      </w:r>
    </w:p>
    <w:p w14:paraId="7D473784" w14:textId="77777777" w:rsidR="00661DCC" w:rsidRPr="00A52CD9" w:rsidRDefault="00661DCC" w:rsidP="00A52CD9">
      <w:pPr>
        <w:pStyle w:val="BodyText"/>
      </w:pPr>
    </w:p>
    <w:p w14:paraId="655DFF64" w14:textId="77777777" w:rsidR="00D95E29" w:rsidRPr="00A52CD9" w:rsidRDefault="00D95E29" w:rsidP="00A52CD9">
      <w:pPr>
        <w:pStyle w:val="Heading4"/>
      </w:pPr>
      <w:r w:rsidRPr="00A52CD9">
        <w:t>PC Lifecycle Analytics and XLA</w:t>
      </w:r>
    </w:p>
    <w:p w14:paraId="621B890D" w14:textId="77777777" w:rsidR="00D95E29" w:rsidRPr="00A52CD9" w:rsidRDefault="00D95E29" w:rsidP="00A52CD9">
      <w:pPr>
        <w:pStyle w:val="BodyText"/>
      </w:pPr>
      <w:r w:rsidRPr="00A52CD9">
        <w:t xml:space="preserve">Establishing a Proactive Workplace Operations Centre to drive continuous service improvements. DXC will </w:t>
      </w:r>
      <w:proofErr w:type="spellStart"/>
      <w:r w:rsidRPr="00A52CD9">
        <w:t>utilise</w:t>
      </w:r>
      <w:proofErr w:type="spellEnd"/>
      <w:r w:rsidRPr="00A52CD9">
        <w:t xml:space="preserve"> Predictive Analytics &amp; Customer Experience Tooling to monitor, manage and report on the Customer managed devices. Using this approach, DXC will provide: </w:t>
      </w:r>
    </w:p>
    <w:p w14:paraId="55659CE0" w14:textId="77777777" w:rsidR="00D95E29" w:rsidRPr="00A52CD9" w:rsidRDefault="00D95E29" w:rsidP="00A52CD9">
      <w:pPr>
        <w:pStyle w:val="BodyText"/>
      </w:pPr>
      <w:r w:rsidRPr="00A52CD9">
        <w:t>–</w:t>
      </w:r>
      <w:r w:rsidRPr="00A52CD9">
        <w:tab/>
        <w:t xml:space="preserve">Remote diagnostics - Faster incident resolution resulting in increased user productivity through reduced downtime. </w:t>
      </w:r>
    </w:p>
    <w:p w14:paraId="36401F75" w14:textId="77777777" w:rsidR="00D95E29" w:rsidRPr="00A52CD9" w:rsidRDefault="00D95E29" w:rsidP="00A52CD9">
      <w:pPr>
        <w:pStyle w:val="BodyText"/>
      </w:pPr>
      <w:r w:rsidRPr="00A52CD9">
        <w:t>–</w:t>
      </w:r>
      <w:r w:rsidRPr="00A52CD9">
        <w:tab/>
        <w:t xml:space="preserve">Automation – Providing proactive and predictive management of the environment to uncover and remediate more issues before they become a problem resulting in a reduction of incidents </w:t>
      </w:r>
    </w:p>
    <w:p w14:paraId="55039C6D" w14:textId="77777777" w:rsidR="00D95E29" w:rsidRPr="00A52CD9" w:rsidRDefault="00D95E29" w:rsidP="00A52CD9">
      <w:pPr>
        <w:pStyle w:val="BodyText"/>
      </w:pPr>
      <w:r w:rsidRPr="00A52CD9">
        <w:t>–</w:t>
      </w:r>
      <w:r w:rsidRPr="00A52CD9">
        <w:tab/>
        <w:t xml:space="preserve">End-User Experience improvement – Monitoring, managing and trend analysis of the end-user experience facilitating the identification and qualification of future improvements </w:t>
      </w:r>
    </w:p>
    <w:p w14:paraId="0694E209" w14:textId="77777777" w:rsidR="00D95E29" w:rsidRPr="00A52CD9" w:rsidRDefault="00D95E29" w:rsidP="00A52CD9">
      <w:pPr>
        <w:pStyle w:val="BodyText"/>
      </w:pPr>
      <w:r w:rsidRPr="00A52CD9">
        <w:t xml:space="preserve">The solutions will be applied pro-actively, wherever possible, to limit user disruption and maintain a positive service outcome. DXC will </w:t>
      </w:r>
      <w:proofErr w:type="spellStart"/>
      <w:r w:rsidRPr="00A52CD9">
        <w:t>analyse</w:t>
      </w:r>
      <w:proofErr w:type="spellEnd"/>
      <w:r w:rsidRPr="00A52CD9">
        <w:t xml:space="preserve"> device data to develop root-cause-analysis of problems and implement resolutions to continuously </w:t>
      </w:r>
      <w:proofErr w:type="spellStart"/>
      <w:r w:rsidRPr="00A52CD9">
        <w:t>optimise</w:t>
      </w:r>
      <w:proofErr w:type="spellEnd"/>
      <w:r w:rsidRPr="00A52CD9">
        <w:t xml:space="preserve"> devices and improve user experience</w:t>
      </w:r>
    </w:p>
    <w:p w14:paraId="1971CC52" w14:textId="2616E2E4" w:rsidR="0078472D" w:rsidRPr="00A52CD9" w:rsidRDefault="0078472D" w:rsidP="00210733">
      <w:pPr>
        <w:keepNext/>
        <w:pageBreakBefore/>
        <w:widowControl w:val="0"/>
        <w:numPr>
          <w:ilvl w:val="0"/>
          <w:numId w:val="43"/>
        </w:numPr>
        <w:tabs>
          <w:tab w:val="clear" w:pos="992"/>
          <w:tab w:val="num" w:pos="1134"/>
        </w:tabs>
        <w:spacing w:after="200" w:line="440" w:lineRule="atLeast"/>
        <w:ind w:left="1134" w:hanging="1134"/>
        <w:outlineLvl w:val="0"/>
        <w:rPr>
          <w:rFonts w:cs="Arial"/>
          <w:b/>
          <w:bCs/>
          <w:color w:val="5F249F"/>
          <w:kern w:val="32"/>
          <w:sz w:val="36"/>
          <w:szCs w:val="32"/>
          <w:rPrChange w:id="1508" w:author="Vermette, Stephane" w:date="2022-01-19T05:44:00Z">
            <w:rPr>
              <w:rFonts w:cs="Arial"/>
              <w:b/>
              <w:bCs/>
              <w:color w:val="5F249F"/>
              <w:kern w:val="32"/>
              <w:sz w:val="36"/>
              <w:szCs w:val="32"/>
              <w:lang w:val="en-AU"/>
            </w:rPr>
          </w:rPrChange>
        </w:rPr>
      </w:pPr>
      <w:bookmarkStart w:id="1509" w:name="_Helix_Deployment_Patterns"/>
      <w:bookmarkStart w:id="1510" w:name="_Toc79661604"/>
      <w:bookmarkStart w:id="1511" w:name="_Toc88474824"/>
      <w:bookmarkEnd w:id="1163"/>
      <w:bookmarkEnd w:id="1509"/>
      <w:commentRangeStart w:id="1512"/>
      <w:r w:rsidRPr="00A52CD9">
        <w:rPr>
          <w:rFonts w:cs="Arial"/>
          <w:b/>
          <w:bCs/>
          <w:color w:val="5F249F"/>
          <w:kern w:val="32"/>
          <w:sz w:val="36"/>
          <w:szCs w:val="32"/>
          <w:rPrChange w:id="1513" w:author="Vermette, Stephane" w:date="2022-01-19T05:44:00Z">
            <w:rPr>
              <w:rFonts w:cs="Arial"/>
              <w:b/>
              <w:bCs/>
              <w:color w:val="5F249F"/>
              <w:kern w:val="32"/>
              <w:sz w:val="36"/>
              <w:szCs w:val="32"/>
              <w:lang w:val="en-AU"/>
            </w:rPr>
          </w:rPrChange>
        </w:rPr>
        <w:lastRenderedPageBreak/>
        <w:t>Technical architecture diagrams</w:t>
      </w:r>
      <w:bookmarkEnd w:id="1510"/>
      <w:bookmarkEnd w:id="1511"/>
      <w:commentRangeEnd w:id="1512"/>
      <w:r w:rsidR="009132F7" w:rsidRPr="00A52CD9">
        <w:rPr>
          <w:rStyle w:val="CommentReference"/>
        </w:rPr>
        <w:commentReference w:id="1512"/>
      </w:r>
    </w:p>
    <w:p w14:paraId="023FED80" w14:textId="2D49F4F3" w:rsidR="0069071D" w:rsidRPr="00A52CD9" w:rsidRDefault="0069071D" w:rsidP="0069071D">
      <w:pPr>
        <w:spacing w:after="120" w:line="280" w:lineRule="atLeast"/>
        <w:rPr>
          <w:sz w:val="20"/>
          <w:rPrChange w:id="1515" w:author="Vermette, Stephane" w:date="2022-01-19T05:44:00Z">
            <w:rPr>
              <w:sz w:val="20"/>
              <w:lang w:val="en-AU"/>
            </w:rPr>
          </w:rPrChange>
        </w:rPr>
      </w:pPr>
      <w:r w:rsidRPr="00A52CD9">
        <w:rPr>
          <w:sz w:val="20"/>
          <w:rPrChange w:id="1516" w:author="Vermette, Stephane" w:date="2022-01-19T05:44:00Z">
            <w:rPr>
              <w:sz w:val="20"/>
              <w:lang w:val="en-AU"/>
            </w:rPr>
          </w:rPrChange>
        </w:rPr>
        <w:t xml:space="preserve">A series of architectural documentation describing the different components of UPtime, the different integrations, and the underlying services each component is made from. </w:t>
      </w:r>
    </w:p>
    <w:p w14:paraId="77ED164C" w14:textId="1229F9C2" w:rsidR="0069071D" w:rsidRPr="00A52CD9" w:rsidRDefault="0069071D" w:rsidP="0069071D">
      <w:pPr>
        <w:spacing w:after="120" w:line="280" w:lineRule="atLeast"/>
        <w:rPr>
          <w:sz w:val="20"/>
          <w:rPrChange w:id="1517" w:author="Vermette, Stephane" w:date="2022-01-19T05:44:00Z">
            <w:rPr>
              <w:sz w:val="20"/>
              <w:lang w:val="en-AU"/>
            </w:rPr>
          </w:rPrChange>
        </w:rPr>
      </w:pPr>
      <w:r w:rsidRPr="00A52CD9">
        <w:rPr>
          <w:sz w:val="20"/>
          <w:rPrChange w:id="1518" w:author="Vermette, Stephane" w:date="2022-01-19T05:44:00Z">
            <w:rPr>
              <w:sz w:val="20"/>
              <w:lang w:val="en-AU"/>
            </w:rPr>
          </w:rPrChange>
        </w:rPr>
        <w:t xml:space="preserve">This section outlines the high-level architectural patterns that are followed where possible throughout </w:t>
      </w:r>
      <w:proofErr w:type="spellStart"/>
      <w:r w:rsidRPr="00A52CD9">
        <w:rPr>
          <w:sz w:val="20"/>
          <w:rPrChange w:id="1519" w:author="Vermette, Stephane" w:date="2022-01-19T05:44:00Z">
            <w:rPr>
              <w:sz w:val="20"/>
              <w:lang w:val="en-AU"/>
            </w:rPr>
          </w:rPrChange>
        </w:rPr>
        <w:t>UpTime</w:t>
      </w:r>
      <w:proofErr w:type="spellEnd"/>
      <w:r w:rsidRPr="00A52CD9">
        <w:rPr>
          <w:sz w:val="20"/>
          <w:rPrChange w:id="1520" w:author="Vermette, Stephane" w:date="2022-01-19T05:44:00Z">
            <w:rPr>
              <w:sz w:val="20"/>
              <w:lang w:val="en-AU"/>
            </w:rPr>
          </w:rPrChange>
        </w:rPr>
        <w:t>.</w:t>
      </w:r>
    </w:p>
    <w:p w14:paraId="6155F98D" w14:textId="21FB6A9F" w:rsidR="0078472D" w:rsidRPr="00A52CD9" w:rsidRDefault="00394610" w:rsidP="00394610">
      <w:pPr>
        <w:spacing w:after="120" w:line="280" w:lineRule="atLeast"/>
        <w:rPr>
          <w:sz w:val="20"/>
          <w:rPrChange w:id="1521" w:author="Vermette, Stephane" w:date="2022-01-19T05:44:00Z">
            <w:rPr>
              <w:sz w:val="20"/>
              <w:lang w:val="en-AU"/>
            </w:rPr>
          </w:rPrChange>
        </w:rPr>
      </w:pPr>
      <w:r w:rsidRPr="00A52CD9">
        <w:rPr>
          <w:sz w:val="20"/>
          <w:highlight w:val="lightGray"/>
          <w:rPrChange w:id="1522" w:author="Vermette, Stephane" w:date="2022-01-19T05:44:00Z">
            <w:rPr>
              <w:sz w:val="20"/>
              <w:highlight w:val="lightGray"/>
              <w:lang w:val="en-AU"/>
            </w:rPr>
          </w:rPrChange>
        </w:rPr>
        <w:t>Disclaimer:</w:t>
      </w:r>
      <w:r w:rsidR="00EA1F7B" w:rsidRPr="00A52CD9">
        <w:rPr>
          <w:sz w:val="20"/>
          <w:highlight w:val="lightGray"/>
          <w:rPrChange w:id="1523" w:author="Vermette, Stephane" w:date="2022-01-19T05:44:00Z">
            <w:rPr>
              <w:sz w:val="20"/>
              <w:highlight w:val="lightGray"/>
              <w:lang w:val="en-AU"/>
            </w:rPr>
          </w:rPrChange>
        </w:rPr>
        <w:t xml:space="preserve"> UPtime Design documentation. The</w:t>
      </w:r>
      <w:r w:rsidR="0078472D" w:rsidRPr="00A52CD9">
        <w:rPr>
          <w:sz w:val="20"/>
          <w:highlight w:val="lightGray"/>
          <w:rPrChange w:id="1524" w:author="Vermette, Stephane" w:date="2022-01-19T05:44:00Z">
            <w:rPr>
              <w:sz w:val="20"/>
              <w:highlight w:val="lightGray"/>
              <w:lang w:val="en-AU"/>
            </w:rPr>
          </w:rPrChange>
        </w:rPr>
        <w:t xml:space="preserve"> designs are accurate for the current </w:t>
      </w:r>
      <w:r w:rsidR="00421154" w:rsidRPr="00A52CD9">
        <w:rPr>
          <w:sz w:val="20"/>
          <w:highlight w:val="lightGray"/>
          <w:rPrChange w:id="1525" w:author="Vermette, Stephane" w:date="2022-01-19T05:44:00Z">
            <w:rPr>
              <w:sz w:val="20"/>
              <w:highlight w:val="lightGray"/>
              <w:lang w:val="en-AU"/>
            </w:rPr>
          </w:rPrChange>
        </w:rPr>
        <w:t xml:space="preserve">initial </w:t>
      </w:r>
      <w:r w:rsidR="0078472D" w:rsidRPr="00A52CD9">
        <w:rPr>
          <w:sz w:val="20"/>
          <w:highlight w:val="lightGray"/>
          <w:rPrChange w:id="1526" w:author="Vermette, Stephane" w:date="2022-01-19T05:44:00Z">
            <w:rPr>
              <w:sz w:val="20"/>
              <w:highlight w:val="lightGray"/>
              <w:lang w:val="en-AU"/>
            </w:rPr>
          </w:rPrChange>
        </w:rPr>
        <w:t xml:space="preserve">release </w:t>
      </w:r>
      <w:r w:rsidR="00421154" w:rsidRPr="00A52CD9">
        <w:rPr>
          <w:sz w:val="20"/>
          <w:highlight w:val="lightGray"/>
          <w:rPrChange w:id="1527" w:author="Vermette, Stephane" w:date="2022-01-19T05:44:00Z">
            <w:rPr>
              <w:sz w:val="20"/>
              <w:highlight w:val="lightGray"/>
              <w:lang w:val="en-AU"/>
            </w:rPr>
          </w:rPrChange>
        </w:rPr>
        <w:t xml:space="preserve">and </w:t>
      </w:r>
      <w:r w:rsidR="0078472D" w:rsidRPr="00A52CD9">
        <w:rPr>
          <w:sz w:val="20"/>
          <w:highlight w:val="lightGray"/>
          <w:rPrChange w:id="1528" w:author="Vermette, Stephane" w:date="2022-01-19T05:44:00Z">
            <w:rPr>
              <w:sz w:val="20"/>
              <w:highlight w:val="lightGray"/>
              <w:lang w:val="en-AU"/>
            </w:rPr>
          </w:rPrChange>
        </w:rPr>
        <w:t>subject to change.</w:t>
      </w:r>
    </w:p>
    <w:p w14:paraId="3BCD3D75" w14:textId="77777777" w:rsidR="00094E62" w:rsidRPr="00A52CD9" w:rsidRDefault="00094E62" w:rsidP="00394610">
      <w:pPr>
        <w:spacing w:after="120" w:line="280" w:lineRule="atLeast"/>
        <w:rPr>
          <w:sz w:val="20"/>
          <w:rPrChange w:id="1529" w:author="Vermette, Stephane" w:date="2022-01-19T05:44:00Z">
            <w:rPr>
              <w:sz w:val="20"/>
              <w:lang w:val="en-AU"/>
            </w:rPr>
          </w:rPrChange>
        </w:rPr>
      </w:pPr>
    </w:p>
    <w:p w14:paraId="4DA6352D" w14:textId="77777777" w:rsidR="00094E62" w:rsidRPr="00A52CD9" w:rsidRDefault="00094E62" w:rsidP="00A52CD9">
      <w:pPr>
        <w:pStyle w:val="BodyText"/>
      </w:pPr>
      <w:bookmarkStart w:id="1530" w:name="_Toc88474825"/>
      <w:r w:rsidRPr="00A52CD9">
        <w:t>Uptime Development Environment</w:t>
      </w:r>
      <w:bookmarkEnd w:id="1530"/>
    </w:p>
    <w:p w14:paraId="7C52E014" w14:textId="77777777" w:rsidR="00094E62" w:rsidRPr="00A52CD9" w:rsidRDefault="00094E62" w:rsidP="00094E62">
      <w:pPr>
        <w:pStyle w:val="NormalWeb"/>
        <w:rPr>
          <w:rFonts w:eastAsiaTheme="minorEastAsia"/>
        </w:rPr>
      </w:pPr>
      <w:r w:rsidRPr="00A52CD9">
        <w:rPr>
          <w:rPrChange w:id="1531" w:author="Vermette, Stephane" w:date="2022-01-19T05:44:00Z">
            <w:rPr>
              <w:noProof/>
            </w:rPr>
          </w:rPrChange>
        </w:rPr>
        <w:lastRenderedPageBreak/>
        <w:drawing>
          <wp:inline distT="0" distB="0" distL="0" distR="0" wp14:anchorId="126B4C37" wp14:editId="395791A7">
            <wp:extent cx="4457700" cy="6238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57700" cy="6238875"/>
                    </a:xfrm>
                    <a:prstGeom prst="rect">
                      <a:avLst/>
                    </a:prstGeom>
                    <a:noFill/>
                    <a:ln>
                      <a:noFill/>
                    </a:ln>
                  </pic:spPr>
                </pic:pic>
              </a:graphicData>
            </a:graphic>
          </wp:inline>
        </w:drawing>
      </w:r>
    </w:p>
    <w:p w14:paraId="71F7E201" w14:textId="77777777" w:rsidR="00094E62" w:rsidRPr="00A52CD9" w:rsidRDefault="00094E62" w:rsidP="00394610">
      <w:pPr>
        <w:spacing w:after="120" w:line="280" w:lineRule="atLeast"/>
        <w:rPr>
          <w:sz w:val="20"/>
          <w:rPrChange w:id="1532" w:author="Vermette, Stephane" w:date="2022-01-19T05:44:00Z">
            <w:rPr>
              <w:sz w:val="20"/>
              <w:lang w:val="en-AU"/>
            </w:rPr>
          </w:rPrChange>
        </w:rPr>
      </w:pPr>
    </w:p>
    <w:p w14:paraId="1DA49004" w14:textId="77777777" w:rsidR="00254981" w:rsidRPr="00A52CD9" w:rsidRDefault="00D73CB1" w:rsidP="00A52CD9">
      <w:pPr>
        <w:pStyle w:val="BodyText"/>
      </w:pPr>
      <w:bookmarkStart w:id="1533" w:name="_Toc88474826"/>
      <w:r w:rsidRPr="00A52CD9">
        <w:t>UPtime High Level Architecture</w:t>
      </w:r>
      <w:bookmarkEnd w:id="1533"/>
    </w:p>
    <w:p w14:paraId="5FA6ECF4" w14:textId="4FC0F0AB" w:rsidR="00254981" w:rsidRPr="00A52CD9" w:rsidRDefault="00254981" w:rsidP="00254981">
      <w:pPr>
        <w:pStyle w:val="NormalWeb"/>
        <w:shd w:val="clear" w:color="auto" w:fill="FFFFFF"/>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Diagram</w:t>
      </w:r>
    </w:p>
    <w:p w14:paraId="64139126" w14:textId="10387707" w:rsidR="00254981" w:rsidRPr="00A52CD9" w:rsidRDefault="00254981" w:rsidP="00254981">
      <w:pPr>
        <w:pStyle w:val="NormalWeb"/>
        <w:shd w:val="clear" w:color="auto" w:fill="FFFFFF"/>
        <w:spacing w:before="150" w:beforeAutospacing="0" w:after="0" w:afterAutospacing="0"/>
        <w:rPr>
          <w:rFonts w:ascii="Segoe UI" w:hAnsi="Segoe UI" w:cs="Segoe UI"/>
          <w:color w:val="172B4D"/>
          <w:sz w:val="21"/>
          <w:szCs w:val="21"/>
        </w:rPr>
      </w:pPr>
      <w:r w:rsidRPr="00A52CD9">
        <w:rPr>
          <w:rPrChange w:id="1534" w:author="Vermette, Stephane" w:date="2022-01-19T05:44:00Z">
            <w:rPr>
              <w:noProof/>
            </w:rPr>
          </w:rPrChange>
        </w:rPr>
        <w:lastRenderedPageBreak/>
        <w:drawing>
          <wp:inline distT="0" distB="0" distL="0" distR="0" wp14:anchorId="613B0BE0" wp14:editId="6AF78ACD">
            <wp:extent cx="5732145" cy="273875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738755"/>
                    </a:xfrm>
                    <a:prstGeom prst="rect">
                      <a:avLst/>
                    </a:prstGeom>
                  </pic:spPr>
                </pic:pic>
              </a:graphicData>
            </a:graphic>
          </wp:inline>
        </w:drawing>
      </w:r>
    </w:p>
    <w:p w14:paraId="3469A69D" w14:textId="77777777" w:rsidR="00060A8E" w:rsidRPr="00A52CD9" w:rsidRDefault="00060A8E" w:rsidP="00A52CD9">
      <w:pPr>
        <w:pStyle w:val="Heading3"/>
      </w:pPr>
      <w:bookmarkStart w:id="1535" w:name="_Toc88474827"/>
      <w:r w:rsidRPr="00A52CD9">
        <w:t>Integration Patterns</w:t>
      </w:r>
      <w:bookmarkEnd w:id="1535"/>
    </w:p>
    <w:p w14:paraId="54299D6A" w14:textId="55112E08" w:rsidR="00060A8E" w:rsidRPr="00A52CD9" w:rsidRDefault="00060A8E" w:rsidP="00A52CD9">
      <w:pPr>
        <w:pStyle w:val="Heading3"/>
      </w:pPr>
      <w:bookmarkStart w:id="1536" w:name="_Toc88474828"/>
      <w:r w:rsidRPr="00A52CD9">
        <w:t>Front End / Back End split</w:t>
      </w:r>
      <w:bookmarkEnd w:id="1536"/>
    </w:p>
    <w:p w14:paraId="5B88D72E" w14:textId="77777777" w:rsidR="00060A8E" w:rsidRPr="00A52CD9" w:rsidRDefault="00060A8E" w:rsidP="00060A8E">
      <w:pPr>
        <w:pStyle w:val="NormalWeb"/>
        <w:shd w:val="clear" w:color="auto" w:fill="FFFFFF"/>
        <w:spacing w:before="150" w:beforeAutospacing="0" w:after="0" w:afterAutospacing="0"/>
        <w:rPr>
          <w:rFonts w:ascii="Segoe UI" w:hAnsi="Segoe UI" w:cs="Segoe UI"/>
          <w:color w:val="172B4D"/>
          <w:sz w:val="21"/>
          <w:szCs w:val="21"/>
        </w:rPr>
      </w:pPr>
      <w:proofErr w:type="spellStart"/>
      <w:r w:rsidRPr="00A52CD9">
        <w:rPr>
          <w:rFonts w:ascii="Segoe UI" w:hAnsi="Segoe UI" w:cs="Segoe UI"/>
          <w:color w:val="172B4D"/>
          <w:sz w:val="21"/>
          <w:szCs w:val="21"/>
        </w:rPr>
        <w:t>UpTime</w:t>
      </w:r>
      <w:proofErr w:type="spellEnd"/>
      <w:r w:rsidRPr="00A52CD9">
        <w:rPr>
          <w:rFonts w:ascii="Segoe UI" w:hAnsi="Segoe UI" w:cs="Segoe UI"/>
          <w:color w:val="172B4D"/>
          <w:sz w:val="21"/>
          <w:szCs w:val="21"/>
        </w:rPr>
        <w:t xml:space="preserve"> is split into 2 sections - Front End and Back End.</w:t>
      </w:r>
    </w:p>
    <w:p w14:paraId="2BB3DA3A" w14:textId="77777777" w:rsidR="00060A8E" w:rsidRPr="00A52CD9" w:rsidRDefault="00060A8E" w:rsidP="00730F27">
      <w:pPr>
        <w:numPr>
          <w:ilvl w:val="0"/>
          <w:numId w:val="76"/>
        </w:numPr>
        <w:shd w:val="clear" w:color="auto" w:fill="FFFFFF"/>
        <w:spacing w:before="100" w:beforeAutospacing="1" w:after="100" w:afterAutospacing="1"/>
        <w:rPr>
          <w:rFonts w:ascii="Segoe UI" w:hAnsi="Segoe UI" w:cs="Segoe UI"/>
          <w:color w:val="172B4D"/>
          <w:sz w:val="21"/>
          <w:szCs w:val="21"/>
        </w:rPr>
      </w:pPr>
      <w:r w:rsidRPr="00A52CD9">
        <w:rPr>
          <w:rFonts w:ascii="Segoe UI" w:hAnsi="Segoe UI" w:cs="Segoe UI"/>
          <w:color w:val="172B4D"/>
          <w:sz w:val="21"/>
          <w:szCs w:val="21"/>
        </w:rPr>
        <w:t>The Front End is composed of an End User portal that's accessible by Users over the internet. This is the presentation layer.</w:t>
      </w:r>
    </w:p>
    <w:p w14:paraId="2DC7A6BB" w14:textId="77777777" w:rsidR="00060A8E" w:rsidRPr="00A52CD9" w:rsidRDefault="00060A8E" w:rsidP="00730F27">
      <w:pPr>
        <w:numPr>
          <w:ilvl w:val="0"/>
          <w:numId w:val="76"/>
        </w:numPr>
        <w:shd w:val="clear" w:color="auto" w:fill="FFFFFF"/>
        <w:spacing w:before="100" w:beforeAutospacing="1" w:after="100" w:afterAutospacing="1"/>
        <w:rPr>
          <w:rFonts w:ascii="Segoe UI" w:hAnsi="Segoe UI" w:cs="Segoe UI"/>
          <w:color w:val="172B4D"/>
          <w:sz w:val="21"/>
          <w:szCs w:val="21"/>
        </w:rPr>
      </w:pPr>
      <w:r w:rsidRPr="00A52CD9">
        <w:rPr>
          <w:rFonts w:ascii="Segoe UI" w:hAnsi="Segoe UI" w:cs="Segoe UI"/>
          <w:color w:val="172B4D"/>
          <w:sz w:val="21"/>
          <w:szCs w:val="21"/>
        </w:rPr>
        <w:t>The Back End is composed of multiple integration services that facilitate the retrieval of data and the performance of actions against downstream systems</w:t>
      </w:r>
    </w:p>
    <w:p w14:paraId="5F542E98" w14:textId="77777777" w:rsidR="00060A8E" w:rsidRPr="00A52CD9" w:rsidRDefault="00060A8E" w:rsidP="00060A8E">
      <w:pPr>
        <w:pStyle w:val="NormalWeb"/>
        <w:shd w:val="clear" w:color="auto" w:fill="FFFFFF"/>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As a rule, any integrations that the Front End requires must go through a Back End service.</w:t>
      </w:r>
    </w:p>
    <w:p w14:paraId="1D0E42B3" w14:textId="77777777" w:rsidR="00060A8E" w:rsidRPr="00A52CD9" w:rsidRDefault="00060A8E" w:rsidP="00060A8E">
      <w:pPr>
        <w:pStyle w:val="NormalWeb"/>
        <w:shd w:val="clear" w:color="auto" w:fill="FFFFFF"/>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Backend / Frontend split. Front End Portal is a consumer. Where possible, configurations and policies/rules are defined in the backend APIs for the Front End to consume. Front end is there to interpret and display backend processes</w:t>
      </w:r>
    </w:p>
    <w:p w14:paraId="47219868" w14:textId="77777777" w:rsidR="00060A8E" w:rsidRPr="00A52CD9" w:rsidRDefault="00060A8E" w:rsidP="00060A8E">
      <w:pPr>
        <w:pStyle w:val="NormalWeb"/>
        <w:shd w:val="clear" w:color="auto" w:fill="FFFFFF"/>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Where possible, Workflow and processes are defined in Boomi and are considered DXC IP</w:t>
      </w:r>
    </w:p>
    <w:p w14:paraId="39FEA248" w14:textId="77777777" w:rsidR="00060A8E" w:rsidRPr="00A52CD9" w:rsidRDefault="00060A8E" w:rsidP="00060A8E">
      <w:pPr>
        <w:pStyle w:val="NormalWeb"/>
        <w:shd w:val="clear" w:color="auto" w:fill="FFFFFF"/>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DXC managed infrastructure is used to host where possible</w:t>
      </w:r>
    </w:p>
    <w:p w14:paraId="78A476CD" w14:textId="3FBBC825" w:rsidR="00060A8E" w:rsidRPr="00A52CD9" w:rsidRDefault="00060A8E" w:rsidP="5DC54209">
      <w:pPr>
        <w:pStyle w:val="NormalWeb"/>
        <w:shd w:val="clear" w:color="auto" w:fill="FFFFFF" w:themeFill="background1"/>
        <w:spacing w:before="150" w:beforeAutospacing="0" w:after="0" w:afterAutospacing="0"/>
        <w:rPr>
          <w:rFonts w:ascii="Segoe UI" w:hAnsi="Segoe UI" w:cs="Segoe UI"/>
          <w:color w:val="172B4D"/>
          <w:sz w:val="21"/>
          <w:szCs w:val="21"/>
        </w:rPr>
      </w:pPr>
      <w:r w:rsidRPr="00A52CD9">
        <w:rPr>
          <w:rFonts w:ascii="Segoe UI" w:hAnsi="Segoe UI" w:cs="Segoe UI"/>
          <w:color w:val="172B4D"/>
          <w:sz w:val="21"/>
          <w:szCs w:val="21"/>
        </w:rPr>
        <w:t>Microservice and API breakdown and patterns. API first development</w:t>
      </w:r>
    </w:p>
    <w:p w14:paraId="0EBB4B64" w14:textId="5DB458A3" w:rsidR="0078472D" w:rsidRPr="00A52CD9" w:rsidRDefault="0078472D" w:rsidP="00A52CD9">
      <w:pPr>
        <w:pStyle w:val="BodyText"/>
      </w:pPr>
      <w:bookmarkStart w:id="1537" w:name="_Toc88474829"/>
      <w:r w:rsidRPr="00A52CD9">
        <w:t>U</w:t>
      </w:r>
      <w:r w:rsidR="000F4618" w:rsidRPr="00A52CD9">
        <w:t>P</w:t>
      </w:r>
      <w:r w:rsidRPr="00A52CD9">
        <w:t>time Azure Architecture</w:t>
      </w:r>
      <w:bookmarkEnd w:id="1537"/>
    </w:p>
    <w:p w14:paraId="322B332B" w14:textId="36387606" w:rsidR="009713F9" w:rsidRPr="00A52CD9" w:rsidRDefault="009713F9" w:rsidP="00A52CD9">
      <w:pPr>
        <w:pStyle w:val="BodyText"/>
      </w:pPr>
      <w:r w:rsidRPr="00A52CD9">
        <w:rPr>
          <w:rPrChange w:id="1538" w:author="Vermette, Stephane" w:date="2022-01-19T05:44:00Z">
            <w:rPr>
              <w:noProof/>
            </w:rPr>
          </w:rPrChange>
        </w:rPr>
        <w:lastRenderedPageBreak/>
        <w:drawing>
          <wp:anchor distT="0" distB="0" distL="114300" distR="114300" simplePos="0" relativeHeight="251658249" behindDoc="0" locked="0" layoutInCell="1" allowOverlap="1" wp14:anchorId="2111AA5B" wp14:editId="3DC1286B">
            <wp:simplePos x="0" y="0"/>
            <wp:positionH relativeFrom="column">
              <wp:posOffset>0</wp:posOffset>
            </wp:positionH>
            <wp:positionV relativeFrom="paragraph">
              <wp:posOffset>247650</wp:posOffset>
            </wp:positionV>
            <wp:extent cx="5904865" cy="3329940"/>
            <wp:effectExtent l="0" t="0" r="635"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04865" cy="3329940"/>
                    </a:xfrm>
                    <a:prstGeom prst="rect">
                      <a:avLst/>
                    </a:prstGeom>
                  </pic:spPr>
                </pic:pic>
              </a:graphicData>
            </a:graphic>
          </wp:anchor>
        </w:drawing>
      </w:r>
    </w:p>
    <w:p w14:paraId="2F14A643" w14:textId="77777777" w:rsidR="009713F9" w:rsidRPr="00A52CD9" w:rsidRDefault="009713F9" w:rsidP="00A52CD9">
      <w:pPr>
        <w:pStyle w:val="BodyText"/>
      </w:pPr>
    </w:p>
    <w:p w14:paraId="50549D51" w14:textId="03BA6807" w:rsidR="00FA6932" w:rsidRPr="00A52CD9" w:rsidRDefault="009B287E" w:rsidP="00A52CD9">
      <w:pPr>
        <w:pStyle w:val="BodyText"/>
      </w:pPr>
      <w:r w:rsidRPr="00A52CD9">
        <w:rPr>
          <w:rPrChange w:id="1539" w:author="Vermette, Stephane" w:date="2022-01-19T05:44:00Z">
            <w:rPr>
              <w:noProof/>
            </w:rPr>
          </w:rPrChange>
        </w:rPr>
        <mc:AlternateContent>
          <mc:Choice Requires="wps">
            <w:drawing>
              <wp:anchor distT="0" distB="0" distL="91440" distR="0" simplePos="0" relativeHeight="251658241" behindDoc="0" locked="0" layoutInCell="1" allowOverlap="1" wp14:anchorId="09604DE9" wp14:editId="73627F9F">
                <wp:simplePos x="0" y="0"/>
                <wp:positionH relativeFrom="margin">
                  <wp:align>right</wp:align>
                </wp:positionH>
                <wp:positionV relativeFrom="paragraph">
                  <wp:posOffset>854710</wp:posOffset>
                </wp:positionV>
                <wp:extent cx="5414010" cy="323215"/>
                <wp:effectExtent l="38100" t="38100" r="91440" b="95885"/>
                <wp:wrapSquare wrapText="bothSides"/>
                <wp:docPr id="33" name="Text Box 33"/>
                <wp:cNvGraphicFramePr/>
                <a:graphic xmlns:a="http://schemas.openxmlformats.org/drawingml/2006/main">
                  <a:graphicData uri="http://schemas.microsoft.com/office/word/2010/wordprocessingShape">
                    <wps:wsp>
                      <wps:cNvSpPr txBox="1"/>
                      <wps:spPr>
                        <a:xfrm>
                          <a:off x="0" y="0"/>
                          <a:ext cx="5414010" cy="323565"/>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05CF85EF" w14:textId="3F65967C" w:rsidR="004A6B66" w:rsidRPr="00D3744E" w:rsidRDefault="004A6B66" w:rsidP="004A6B66">
                            <w:pPr>
                              <w:spacing w:before="40"/>
                              <w:rPr>
                                <w:bCs/>
                                <w:color w:val="auto"/>
                                <w:sz w:val="18"/>
                              </w:rPr>
                            </w:pPr>
                            <w:r w:rsidRPr="00D3744E">
                              <w:rPr>
                                <w:b/>
                                <w:sz w:val="18"/>
                              </w:rPr>
                              <w:t xml:space="preserve">Note: </w:t>
                            </w:r>
                            <w:r w:rsidRPr="004A6B66">
                              <w:rPr>
                                <w:bCs/>
                                <w:sz w:val="18"/>
                              </w:rPr>
                              <w:t xml:space="preserve">SLAs to co-ordinate with Account/Delivery/CPS team proposed configuration </w:t>
                            </w:r>
                            <w:r>
                              <w:rPr>
                                <w:bCs/>
                                <w:sz w:val="18"/>
                              </w:rPr>
                              <w:t>a</w:t>
                            </w:r>
                            <w:r w:rsidRPr="004A6B66">
                              <w:rPr>
                                <w:bCs/>
                                <w:sz w:val="18"/>
                              </w:rPr>
                              <w:t xml:space="preserve">s part of client on-boarding </w:t>
                            </w:r>
                            <w:r w:rsidR="009672F4">
                              <w:rPr>
                                <w:bCs/>
                                <w:sz w:val="18"/>
                              </w:rPr>
                              <w:t>activities</w:t>
                            </w:r>
                            <w:r w:rsidR="009B287E">
                              <w:rPr>
                                <w:bCs/>
                                <w:sz w:val="18"/>
                              </w:rPr>
                              <w:t>.</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04DE9" id="Text Box 33" o:spid="_x0000_s1032" type="#_x0000_t202" style="position:absolute;left:0;text-align:left;margin-left:375.1pt;margin-top:67.3pt;width:426.3pt;height:25.45pt;z-index:251658241;visibility:visible;mso-wrap-style:square;mso-width-percent:0;mso-height-percent:0;mso-wrap-distance-left:7.2pt;mso-wrap-distance-top:0;mso-wrap-distance-right:0;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" fillcolor="#ffed00" stroked="f" strokeweight=".5pt">
                <v:shadow on="t" color="black" opacity="26214f" origin="-.5,-.5" offset=".74836mm,.74836mm"/>
                <v:textbox inset="5.04pt,0,3.6pt,0">
                  <w:txbxContent>
                    <w:p w14:paraId="05CF85EF" w14:textId="3F65967C" w:rsidR="004A6B66" w:rsidRPr="00D3744E" w:rsidRDefault="004A6B66" w:rsidP="004A6B66">
                      <w:pPr>
                        <w:spacing w:before="40"/>
                        <w:rPr>
                          <w:bCs/>
                          <w:color w:val="auto"/>
                          <w:sz w:val="18"/>
                        </w:rPr>
                      </w:pPr>
                      <w:r w:rsidRPr="00D3744E">
                        <w:rPr>
                          <w:b/>
                          <w:sz w:val="18"/>
                        </w:rPr>
                        <w:t xml:space="preserve">Note: </w:t>
                      </w:r>
                      <w:r w:rsidRPr="004A6B66">
                        <w:rPr>
                          <w:bCs/>
                          <w:sz w:val="18"/>
                        </w:rPr>
                        <w:t xml:space="preserve">SLAs to co-ordinate with Account/Delivery/CPS team proposed configuration </w:t>
                      </w:r>
                      <w:r>
                        <w:rPr>
                          <w:bCs/>
                          <w:sz w:val="18"/>
                        </w:rPr>
                        <w:t>a</w:t>
                      </w:r>
                      <w:r w:rsidRPr="004A6B66">
                        <w:rPr>
                          <w:bCs/>
                          <w:sz w:val="18"/>
                        </w:rPr>
                        <w:t xml:space="preserve">s part of client on-boarding </w:t>
                      </w:r>
                      <w:r w:rsidR="009672F4">
                        <w:rPr>
                          <w:bCs/>
                          <w:sz w:val="18"/>
                        </w:rPr>
                        <w:t>activities</w:t>
                      </w:r>
                      <w:r w:rsidR="009B287E">
                        <w:rPr>
                          <w:bCs/>
                          <w:sz w:val="18"/>
                        </w:rPr>
                        <w:t>.</w:t>
                      </w:r>
                    </w:p>
                  </w:txbxContent>
                </v:textbox>
                <w10:wrap type="square" anchorx="margin"/>
              </v:shape>
            </w:pict>
          </mc:Fallback>
        </mc:AlternateContent>
      </w:r>
      <w:r w:rsidR="00464168" w:rsidRPr="00A52CD9">
        <w:t xml:space="preserve">UPtime </w:t>
      </w:r>
      <w:r w:rsidR="00373FE3" w:rsidRPr="00A52CD9">
        <w:t>provides a scalable, secure</w:t>
      </w:r>
      <w:r w:rsidR="00232303" w:rsidRPr="00A52CD9">
        <w:t xml:space="preserve"> </w:t>
      </w:r>
      <w:r w:rsidR="00232D28" w:rsidRPr="00A52CD9">
        <w:t xml:space="preserve">engagement portal running on </w:t>
      </w:r>
      <w:r w:rsidR="00464168" w:rsidRPr="00A52CD9">
        <w:t xml:space="preserve">cloud service providers like Azure to host </w:t>
      </w:r>
      <w:r w:rsidR="00373FE3" w:rsidRPr="00A52CD9">
        <w:t xml:space="preserve">the </w:t>
      </w:r>
      <w:r w:rsidR="00464168" w:rsidRPr="00A52CD9">
        <w:t>portal services as well other partners supporting the client</w:t>
      </w:r>
      <w:r w:rsidR="0083530E" w:rsidRPr="00A52CD9">
        <w:t xml:space="preserve">. </w:t>
      </w:r>
      <w:r w:rsidR="00F532ED" w:rsidRPr="00A52CD9">
        <w:t xml:space="preserve">It is assumed that Azure Platform is managed by DXC’s CPS </w:t>
      </w:r>
      <w:r w:rsidR="008E22DF" w:rsidRPr="00A52CD9">
        <w:t>team and</w:t>
      </w:r>
      <w:r w:rsidR="00F532ED" w:rsidRPr="00A52CD9">
        <w:t xml:space="preserve"> </w:t>
      </w:r>
      <w:r w:rsidR="00464168" w:rsidRPr="00A52CD9">
        <w:t>is bundled into the Price per user</w:t>
      </w:r>
      <w:r w:rsidR="0015077B" w:rsidRPr="00A52CD9">
        <w:t>.</w:t>
      </w:r>
    </w:p>
    <w:p w14:paraId="4247F27A" w14:textId="7479A848" w:rsidR="0078472D" w:rsidRPr="00A52CD9" w:rsidRDefault="0078472D" w:rsidP="00394610">
      <w:pPr>
        <w:spacing w:after="120" w:line="280" w:lineRule="atLeast"/>
        <w:rPr>
          <w:sz w:val="20"/>
          <w:rPrChange w:id="1540" w:author="Vermette, Stephane" w:date="2022-01-19T05:44:00Z">
            <w:rPr>
              <w:sz w:val="20"/>
              <w:lang w:val="en-AU"/>
            </w:rPr>
          </w:rPrChange>
        </w:rPr>
      </w:pPr>
      <w:r w:rsidRPr="00A52CD9">
        <w:rPr>
          <w:sz w:val="20"/>
          <w:rPrChange w:id="1541" w:author="Vermette, Stephane" w:date="2022-01-19T05:44:00Z">
            <w:rPr>
              <w:noProof/>
              <w:sz w:val="20"/>
              <w:lang w:val="en-AU"/>
            </w:rPr>
          </w:rPrChange>
        </w:rPr>
        <w:lastRenderedPageBreak/>
        <w:drawing>
          <wp:inline distT="0" distB="0" distL="0" distR="0" wp14:anchorId="5304D029" wp14:editId="7AB28537">
            <wp:extent cx="5727700" cy="4083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4083050"/>
                    </a:xfrm>
                    <a:prstGeom prst="rect">
                      <a:avLst/>
                    </a:prstGeom>
                    <a:noFill/>
                    <a:ln>
                      <a:noFill/>
                    </a:ln>
                  </pic:spPr>
                </pic:pic>
              </a:graphicData>
            </a:graphic>
          </wp:inline>
        </w:drawing>
      </w:r>
    </w:p>
    <w:p w14:paraId="5974628E" w14:textId="76C1C9D4" w:rsidR="0078472D" w:rsidRPr="00A52CD9" w:rsidRDefault="0078472D" w:rsidP="00A52CD9">
      <w:pPr>
        <w:pStyle w:val="BodyText"/>
        <w:rPr>
          <w:sz w:val="20"/>
        </w:rPr>
      </w:pPr>
      <w:r w:rsidRPr="00A52CD9">
        <w:br w:type="page"/>
      </w:r>
      <w:bookmarkStart w:id="1542" w:name="_Toc88474830"/>
      <w:r w:rsidRPr="00A52CD9">
        <w:lastRenderedPageBreak/>
        <w:t>U</w:t>
      </w:r>
      <w:r w:rsidR="000F4618" w:rsidRPr="00A52CD9">
        <w:t>P</w:t>
      </w:r>
      <w:r w:rsidRPr="00A52CD9">
        <w:t>time Data Analytics Architecture</w:t>
      </w:r>
      <w:bookmarkEnd w:id="1542"/>
    </w:p>
    <w:p w14:paraId="60F5D0B4" w14:textId="77777777" w:rsidR="0078472D" w:rsidRPr="00A52CD9" w:rsidRDefault="0078472D" w:rsidP="00F71D4B">
      <w:pPr>
        <w:spacing w:after="120" w:line="280" w:lineRule="atLeast"/>
        <w:rPr>
          <w:sz w:val="20"/>
          <w:rPrChange w:id="1543" w:author="Vermette, Stephane" w:date="2022-01-19T05:44:00Z">
            <w:rPr>
              <w:sz w:val="20"/>
              <w:lang w:val="en-AU"/>
            </w:rPr>
          </w:rPrChange>
        </w:rPr>
      </w:pPr>
      <w:r w:rsidRPr="00A52CD9">
        <w:rPr>
          <w:sz w:val="20"/>
          <w:rPrChange w:id="1544" w:author="Vermette, Stephane" w:date="2022-01-19T05:44:00Z">
            <w:rPr>
              <w:noProof/>
              <w:sz w:val="20"/>
              <w:lang w:val="en-AU"/>
            </w:rPr>
          </w:rPrChange>
        </w:rPr>
        <w:drawing>
          <wp:inline distT="0" distB="0" distL="0" distR="0" wp14:anchorId="2DAD8465" wp14:editId="74BCE271">
            <wp:extent cx="5732145" cy="479869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2145" cy="4798695"/>
                    </a:xfrm>
                    <a:prstGeom prst="rect">
                      <a:avLst/>
                    </a:prstGeom>
                    <a:noFill/>
                    <a:ln>
                      <a:noFill/>
                    </a:ln>
                  </pic:spPr>
                </pic:pic>
              </a:graphicData>
            </a:graphic>
          </wp:inline>
        </w:drawing>
      </w:r>
    </w:p>
    <w:p w14:paraId="170FE8A3" w14:textId="625CC38B" w:rsidR="0078472D" w:rsidRPr="00A52CD9" w:rsidRDefault="0078472D" w:rsidP="00A52CD9">
      <w:pPr>
        <w:pStyle w:val="BodyText"/>
      </w:pPr>
      <w:bookmarkStart w:id="1545" w:name="_Toc88474831"/>
      <w:r w:rsidRPr="00A52CD9">
        <w:t>U</w:t>
      </w:r>
      <w:r w:rsidR="000F4618" w:rsidRPr="00A52CD9">
        <w:t>P</w:t>
      </w:r>
      <w:r w:rsidRPr="00A52CD9">
        <w:t>time Notification Design</w:t>
      </w:r>
      <w:bookmarkEnd w:id="1545"/>
    </w:p>
    <w:p w14:paraId="585C7128" w14:textId="36656C06" w:rsidR="0078472D" w:rsidRPr="00A52CD9" w:rsidRDefault="0078472D" w:rsidP="00F71D4B">
      <w:pPr>
        <w:spacing w:after="120" w:line="280" w:lineRule="atLeast"/>
        <w:rPr>
          <w:b/>
          <w:bCs/>
          <w:sz w:val="20"/>
          <w:rPrChange w:id="1546" w:author="Vermette, Stephane" w:date="2022-01-19T05:44:00Z">
            <w:rPr>
              <w:b/>
              <w:bCs/>
              <w:sz w:val="20"/>
              <w:lang w:val="en-AU"/>
            </w:rPr>
          </w:rPrChange>
        </w:rPr>
      </w:pPr>
      <w:r w:rsidRPr="00A52CD9">
        <w:rPr>
          <w:b/>
          <w:bCs/>
          <w:sz w:val="20"/>
          <w:rPrChange w:id="1547" w:author="Vermette, Stephane" w:date="2022-01-19T05:44:00Z">
            <w:rPr>
              <w:b/>
              <w:bCs/>
              <w:noProof/>
              <w:sz w:val="20"/>
              <w:lang w:val="en-AU"/>
            </w:rPr>
          </w:rPrChange>
        </w:rPr>
        <w:lastRenderedPageBreak/>
        <w:drawing>
          <wp:inline distT="0" distB="0" distL="0" distR="0" wp14:anchorId="0D47FB65" wp14:editId="1D840C5D">
            <wp:extent cx="5721350" cy="482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1350" cy="4826000"/>
                    </a:xfrm>
                    <a:prstGeom prst="rect">
                      <a:avLst/>
                    </a:prstGeom>
                    <a:noFill/>
                    <a:ln>
                      <a:noFill/>
                    </a:ln>
                  </pic:spPr>
                </pic:pic>
              </a:graphicData>
            </a:graphic>
          </wp:inline>
        </w:drawing>
      </w:r>
    </w:p>
    <w:p w14:paraId="6BEDE77C" w14:textId="77777777" w:rsidR="00C5303C" w:rsidRPr="00A52CD9" w:rsidRDefault="00C5303C" w:rsidP="00F71D4B">
      <w:pPr>
        <w:spacing w:after="120" w:line="280" w:lineRule="atLeast"/>
        <w:rPr>
          <w:b/>
          <w:bCs/>
          <w:sz w:val="20"/>
          <w:rPrChange w:id="1548" w:author="Vermette, Stephane" w:date="2022-01-19T05:44:00Z">
            <w:rPr>
              <w:b/>
              <w:bCs/>
              <w:sz w:val="20"/>
              <w:lang w:val="en-AU"/>
            </w:rPr>
          </w:rPrChange>
        </w:rPr>
      </w:pPr>
    </w:p>
    <w:p w14:paraId="48E62333" w14:textId="2B7A1475" w:rsidR="0078472D" w:rsidRPr="00A52CD9" w:rsidRDefault="0078472D" w:rsidP="00A52CD9">
      <w:pPr>
        <w:pStyle w:val="BodyText"/>
      </w:pPr>
      <w:bookmarkStart w:id="1549" w:name="_Toc88474832"/>
      <w:r w:rsidRPr="00A52CD9">
        <w:t>U</w:t>
      </w:r>
      <w:r w:rsidR="000F4618" w:rsidRPr="00A52CD9">
        <w:t>P</w:t>
      </w:r>
      <w:r w:rsidRPr="00A52CD9">
        <w:t>time Microservices Architecture Overview</w:t>
      </w:r>
      <w:bookmarkEnd w:id="1549"/>
    </w:p>
    <w:p w14:paraId="7B70D6E0" w14:textId="6D82B850" w:rsidR="0078472D" w:rsidRPr="00A52CD9" w:rsidRDefault="0078472D" w:rsidP="00F71D4B">
      <w:pPr>
        <w:spacing w:after="120" w:line="280" w:lineRule="atLeast"/>
        <w:rPr>
          <w:b/>
          <w:bCs/>
          <w:sz w:val="20"/>
          <w:rPrChange w:id="1550" w:author="Vermette, Stephane" w:date="2022-01-19T05:44:00Z">
            <w:rPr>
              <w:b/>
              <w:bCs/>
              <w:sz w:val="20"/>
              <w:lang w:val="en-AU"/>
            </w:rPr>
          </w:rPrChange>
        </w:rPr>
      </w:pPr>
      <w:r w:rsidRPr="00A52CD9">
        <w:rPr>
          <w:sz w:val="20"/>
          <w:rPrChange w:id="1551" w:author="Vermette, Stephane" w:date="2022-01-19T05:44:00Z">
            <w:rPr>
              <w:noProof/>
              <w:sz w:val="20"/>
              <w:lang w:val="en-AU"/>
            </w:rPr>
          </w:rPrChange>
        </w:rPr>
        <w:drawing>
          <wp:inline distT="0" distB="0" distL="0" distR="0" wp14:anchorId="6DDB07E0" wp14:editId="06CA1025">
            <wp:extent cx="5721350" cy="28892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1350" cy="2889250"/>
                    </a:xfrm>
                    <a:prstGeom prst="rect">
                      <a:avLst/>
                    </a:prstGeom>
                    <a:noFill/>
                    <a:ln>
                      <a:noFill/>
                    </a:ln>
                  </pic:spPr>
                </pic:pic>
              </a:graphicData>
            </a:graphic>
          </wp:inline>
        </w:drawing>
      </w:r>
    </w:p>
    <w:p w14:paraId="1A83716E" w14:textId="77777777" w:rsidR="00CA1FD9" w:rsidRPr="00A52CD9" w:rsidRDefault="00CA1FD9" w:rsidP="00A52CD9">
      <w:pPr>
        <w:pStyle w:val="Heading1"/>
      </w:pPr>
      <w:bookmarkStart w:id="1552" w:name="_Toc88474833"/>
      <w:r w:rsidRPr="00A52CD9">
        <w:lastRenderedPageBreak/>
        <w:t>UPtime Bill of Materials (BOM) &amp; Procurement</w:t>
      </w:r>
      <w:bookmarkEnd w:id="1552"/>
    </w:p>
    <w:p w14:paraId="3FA34222" w14:textId="77777777" w:rsidR="00CA1FD9" w:rsidRPr="00A52CD9" w:rsidRDefault="00CA1FD9" w:rsidP="00A52CD9">
      <w:pPr>
        <w:pStyle w:val="BodyText"/>
      </w:pPr>
      <w:r w:rsidRPr="00A52CD9">
        <w:t xml:space="preserve">UPtime is DXC’s approach to providing fully integrated and automated Modern Workplace services to its customers and to increase the overall value of Modern Workplace services by combining Automation, Analytics, and Intelligence. </w:t>
      </w:r>
    </w:p>
    <w:p w14:paraId="752CDC87" w14:textId="77777777" w:rsidR="00CA1FD9" w:rsidRPr="00A52CD9" w:rsidRDefault="00CA1FD9" w:rsidP="00A52CD9">
      <w:pPr>
        <w:pStyle w:val="BodyText"/>
      </w:pPr>
      <w:r w:rsidRPr="00A52CD9">
        <w:t>This section covers the Bill of Materials (BOM) &amp; Procurement process.</w:t>
      </w:r>
    </w:p>
    <w:p w14:paraId="55152080" w14:textId="3C75E5DC" w:rsidR="00CA1FD9" w:rsidRPr="00A52CD9" w:rsidRDefault="00CA1FD9" w:rsidP="00A52CD9">
      <w:pPr>
        <w:pStyle w:val="BodyText"/>
      </w:pPr>
      <w:bookmarkStart w:id="1553" w:name="_Toc88474834"/>
      <w:r w:rsidRPr="00A52CD9">
        <w:t>Bill of Materials (BOM)</w:t>
      </w:r>
      <w:bookmarkEnd w:id="1553"/>
    </w:p>
    <w:tbl>
      <w:tblPr>
        <w:tblStyle w:val="GridTable1Light"/>
        <w:tblW w:w="4917" w:type="pct"/>
        <w:tblLook w:val="04A0" w:firstRow="1" w:lastRow="0" w:firstColumn="1" w:lastColumn="0" w:noHBand="0" w:noVBand="1"/>
      </w:tblPr>
      <w:tblGrid>
        <w:gridCol w:w="1786"/>
        <w:gridCol w:w="1381"/>
        <w:gridCol w:w="1201"/>
        <w:gridCol w:w="1702"/>
        <w:gridCol w:w="2947"/>
      </w:tblGrid>
      <w:tr w:rsidR="00CA1FD9" w:rsidRPr="00A52CD9" w14:paraId="2D271BDA" w14:textId="77777777" w:rsidTr="00E80F5C">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567" w:type="dxa"/>
          </w:tcPr>
          <w:p w14:paraId="268CB946" w14:textId="77777777" w:rsidR="00CA1FD9" w:rsidRPr="00A52CD9" w:rsidRDefault="00CA1FD9" w:rsidP="00A52CD9">
            <w:pPr>
              <w:pStyle w:val="BodyText"/>
            </w:pPr>
            <w:r w:rsidRPr="00A52CD9">
              <w:t>Product Description</w:t>
            </w:r>
          </w:p>
        </w:tc>
        <w:tc>
          <w:tcPr>
            <w:tcW w:w="1297" w:type="dxa"/>
          </w:tcPr>
          <w:p w14:paraId="7FAC860C"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 xml:space="preserve">Phase </w:t>
            </w:r>
          </w:p>
          <w:p w14:paraId="189F6F7A"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(Build / Ongoing)</w:t>
            </w:r>
          </w:p>
        </w:tc>
        <w:tc>
          <w:tcPr>
            <w:tcW w:w="1163" w:type="dxa"/>
          </w:tcPr>
          <w:p w14:paraId="37844B33"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Billing Cycle</w:t>
            </w:r>
          </w:p>
        </w:tc>
        <w:tc>
          <w:tcPr>
            <w:tcW w:w="1794" w:type="dxa"/>
          </w:tcPr>
          <w:p w14:paraId="6945BFFD"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Purpose</w:t>
            </w:r>
          </w:p>
        </w:tc>
        <w:tc>
          <w:tcPr>
            <w:tcW w:w="3046" w:type="dxa"/>
          </w:tcPr>
          <w:p w14:paraId="33E32C4C"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Quantity</w:t>
            </w:r>
          </w:p>
        </w:tc>
      </w:tr>
      <w:tr w:rsidR="00CA1FD9" w:rsidRPr="00A52CD9" w14:paraId="070F9778"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50645588" w14:textId="77777777" w:rsidR="00CA1FD9" w:rsidRPr="00A52CD9" w:rsidRDefault="00CA1FD9" w:rsidP="00A52CD9">
            <w:pPr>
              <w:pStyle w:val="BodyText"/>
            </w:pPr>
            <w:r w:rsidRPr="00A52CD9">
              <w:t>Setup Azure services for UPtime – CPS</w:t>
            </w:r>
          </w:p>
        </w:tc>
        <w:tc>
          <w:tcPr>
            <w:tcW w:w="1297" w:type="dxa"/>
          </w:tcPr>
          <w:p w14:paraId="34322C5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Build</w:t>
            </w:r>
          </w:p>
        </w:tc>
        <w:tc>
          <w:tcPr>
            <w:tcW w:w="1163" w:type="dxa"/>
          </w:tcPr>
          <w:p w14:paraId="03DC72C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One-Time</w:t>
            </w:r>
          </w:p>
        </w:tc>
        <w:tc>
          <w:tcPr>
            <w:tcW w:w="1794" w:type="dxa"/>
          </w:tcPr>
          <w:p w14:paraId="3B2B2BD5"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Spinning up Azure Services for UPtime via DXC Managed Azure Subscription from CPS</w:t>
            </w:r>
          </w:p>
        </w:tc>
        <w:tc>
          <w:tcPr>
            <w:tcW w:w="3046" w:type="dxa"/>
          </w:tcPr>
          <w:p w14:paraId="023D5C6E"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Client Instance</w:t>
            </w:r>
          </w:p>
        </w:tc>
      </w:tr>
      <w:tr w:rsidR="00CA1FD9" w:rsidRPr="00A52CD9" w14:paraId="34A64B7C"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7C329036" w14:textId="77777777" w:rsidR="00CA1FD9" w:rsidRPr="00A52CD9" w:rsidRDefault="00CA1FD9" w:rsidP="00A52CD9">
            <w:pPr>
              <w:pStyle w:val="BodyText"/>
            </w:pPr>
            <w:r w:rsidRPr="00A52CD9">
              <w:t xml:space="preserve">Client allocated Azure service subscriptions - CPS </w:t>
            </w:r>
          </w:p>
        </w:tc>
        <w:tc>
          <w:tcPr>
            <w:tcW w:w="1297" w:type="dxa"/>
          </w:tcPr>
          <w:p w14:paraId="3AD3729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5CE04666"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22F9A9B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Capacity for clients’ UPtime environment</w:t>
            </w:r>
          </w:p>
        </w:tc>
        <w:tc>
          <w:tcPr>
            <w:tcW w:w="3046" w:type="dxa"/>
          </w:tcPr>
          <w:p w14:paraId="5EEFE80E"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Azure Monitor, Azure hosted Databricks &amp; Azure Blob Storage Azure Cosmos DB, (Plus more)…</w:t>
            </w:r>
          </w:p>
        </w:tc>
      </w:tr>
      <w:tr w:rsidR="00CA1FD9" w:rsidRPr="00A52CD9" w14:paraId="2FCA6DDB"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6AAAAB30" w14:textId="77777777" w:rsidR="00CA1FD9" w:rsidRPr="00A52CD9" w:rsidRDefault="00CA1FD9" w:rsidP="00A52CD9">
            <w:pPr>
              <w:pStyle w:val="BodyText"/>
            </w:pPr>
            <w:r w:rsidRPr="00A52CD9">
              <w:t>Qualtrics XM Setup</w:t>
            </w:r>
          </w:p>
        </w:tc>
        <w:tc>
          <w:tcPr>
            <w:tcW w:w="1297" w:type="dxa"/>
          </w:tcPr>
          <w:p w14:paraId="307633C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Build </w:t>
            </w:r>
          </w:p>
        </w:tc>
        <w:tc>
          <w:tcPr>
            <w:tcW w:w="1163" w:type="dxa"/>
          </w:tcPr>
          <w:p w14:paraId="41ADC70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One-Time</w:t>
            </w:r>
          </w:p>
        </w:tc>
        <w:tc>
          <w:tcPr>
            <w:tcW w:w="1794" w:type="dxa"/>
          </w:tcPr>
          <w:p w14:paraId="42B9B1B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Setup Real-time employee engagement insights and action planning </w:t>
            </w:r>
          </w:p>
        </w:tc>
        <w:tc>
          <w:tcPr>
            <w:tcW w:w="3046" w:type="dxa"/>
          </w:tcPr>
          <w:p w14:paraId="68E450B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Client Instance</w:t>
            </w:r>
          </w:p>
          <w:p w14:paraId="19FA3B87"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Vendor Assistance and Implementation</w:t>
            </w:r>
          </w:p>
        </w:tc>
      </w:tr>
      <w:tr w:rsidR="00CA1FD9" w:rsidRPr="00A52CD9" w14:paraId="1BDCCD33"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03E52CCD" w14:textId="77777777" w:rsidR="00CA1FD9" w:rsidRPr="00A52CD9" w:rsidRDefault="00CA1FD9" w:rsidP="00A52CD9">
            <w:pPr>
              <w:pStyle w:val="BodyText"/>
            </w:pPr>
            <w:r w:rsidRPr="00A52CD9">
              <w:t>Qualtrics XM licenses</w:t>
            </w:r>
          </w:p>
        </w:tc>
        <w:tc>
          <w:tcPr>
            <w:tcW w:w="1297" w:type="dxa"/>
          </w:tcPr>
          <w:p w14:paraId="09F45778"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7DCC4366"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204291B9"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Licenses for XM Services </w:t>
            </w:r>
          </w:p>
        </w:tc>
        <w:tc>
          <w:tcPr>
            <w:tcW w:w="3046" w:type="dxa"/>
          </w:tcPr>
          <w:p w14:paraId="34DD2ED0"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Base Services</w:t>
            </w:r>
          </w:p>
          <w:p w14:paraId="2459BBC7"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Add-On Services</w:t>
            </w:r>
          </w:p>
          <w:p w14:paraId="21858F7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of Users/Devices</w:t>
            </w:r>
          </w:p>
        </w:tc>
      </w:tr>
      <w:tr w:rsidR="00CA1FD9" w:rsidRPr="00A52CD9" w14:paraId="024D4E9E"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00B8EDA1" w14:textId="77777777" w:rsidR="00CA1FD9" w:rsidRPr="00A52CD9" w:rsidRDefault="00CA1FD9" w:rsidP="00A52CD9">
            <w:pPr>
              <w:pStyle w:val="BodyText"/>
            </w:pPr>
            <w:r w:rsidRPr="00A52CD9">
              <w:t xml:space="preserve">Qualtrics XM Vendor </w:t>
            </w:r>
            <w:r w:rsidRPr="00A52CD9">
              <w:lastRenderedPageBreak/>
              <w:t>Support</w:t>
            </w:r>
          </w:p>
        </w:tc>
        <w:tc>
          <w:tcPr>
            <w:tcW w:w="1297" w:type="dxa"/>
          </w:tcPr>
          <w:p w14:paraId="5180F3A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lastRenderedPageBreak/>
              <w:t>Ongoing</w:t>
            </w:r>
          </w:p>
        </w:tc>
        <w:tc>
          <w:tcPr>
            <w:tcW w:w="1163" w:type="dxa"/>
          </w:tcPr>
          <w:p w14:paraId="5B0F65E4"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78C4D18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Vendor engagement model, </w:t>
            </w:r>
            <w:r w:rsidRPr="00A52CD9">
              <w:lastRenderedPageBreak/>
              <w:t>included in the per license costs</w:t>
            </w:r>
          </w:p>
        </w:tc>
        <w:tc>
          <w:tcPr>
            <w:tcW w:w="3046" w:type="dxa"/>
          </w:tcPr>
          <w:p w14:paraId="31A782A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lastRenderedPageBreak/>
              <w:t xml:space="preserve">Vendor Assistance during Delivery with support requests and </w:t>
            </w:r>
            <w:r w:rsidRPr="00A52CD9">
              <w:lastRenderedPageBreak/>
              <w:t xml:space="preserve">escalations, </w:t>
            </w:r>
          </w:p>
        </w:tc>
      </w:tr>
      <w:tr w:rsidR="00CA1FD9" w:rsidRPr="00A52CD9" w14:paraId="3B54A25B"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6ACDAB1C" w14:textId="77777777" w:rsidR="00CA1FD9" w:rsidRPr="00A52CD9" w:rsidRDefault="00CA1FD9" w:rsidP="00A52CD9">
            <w:pPr>
              <w:pStyle w:val="BodyText"/>
            </w:pPr>
            <w:r w:rsidRPr="00A52CD9">
              <w:lastRenderedPageBreak/>
              <w:t>Dell Boomi Support</w:t>
            </w:r>
          </w:p>
        </w:tc>
        <w:tc>
          <w:tcPr>
            <w:tcW w:w="1297" w:type="dxa"/>
          </w:tcPr>
          <w:p w14:paraId="6F2A355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Build </w:t>
            </w:r>
          </w:p>
        </w:tc>
        <w:tc>
          <w:tcPr>
            <w:tcW w:w="1163" w:type="dxa"/>
          </w:tcPr>
          <w:p w14:paraId="414DA8E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One-Time</w:t>
            </w:r>
          </w:p>
        </w:tc>
        <w:tc>
          <w:tcPr>
            <w:tcW w:w="1794" w:type="dxa"/>
          </w:tcPr>
          <w:p w14:paraId="5B561683"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Design/Build API Integration, Connectors and Workflows into </w:t>
            </w:r>
            <w:proofErr w:type="spellStart"/>
            <w:r w:rsidRPr="00A52CD9">
              <w:t>SerrviceNow</w:t>
            </w:r>
            <w:proofErr w:type="spellEnd"/>
            <w:r w:rsidRPr="00A52CD9">
              <w:t xml:space="preserve"> and other System of records</w:t>
            </w:r>
          </w:p>
        </w:tc>
        <w:tc>
          <w:tcPr>
            <w:tcW w:w="3046" w:type="dxa"/>
          </w:tcPr>
          <w:p w14:paraId="10AA82F3"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Base: API’s/Workflows/Connectors</w:t>
            </w:r>
          </w:p>
          <w:p w14:paraId="786E5235"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Add-on: Change Control Process</w:t>
            </w:r>
          </w:p>
        </w:tc>
      </w:tr>
      <w:tr w:rsidR="00CA1FD9" w:rsidRPr="00A52CD9" w14:paraId="1BB95FC4"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38E55480" w14:textId="77777777" w:rsidR="00CA1FD9" w:rsidRPr="00A52CD9" w:rsidRDefault="00CA1FD9" w:rsidP="00A52CD9">
            <w:pPr>
              <w:pStyle w:val="BodyText"/>
            </w:pPr>
            <w:r w:rsidRPr="00A52CD9">
              <w:t>Dell Boomi license</w:t>
            </w:r>
          </w:p>
        </w:tc>
        <w:tc>
          <w:tcPr>
            <w:tcW w:w="1297" w:type="dxa"/>
          </w:tcPr>
          <w:p w14:paraId="50E78B5D"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5DDA58F5"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1C93979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API/Workflow support</w:t>
            </w:r>
          </w:p>
        </w:tc>
        <w:tc>
          <w:tcPr>
            <w:tcW w:w="3046" w:type="dxa"/>
          </w:tcPr>
          <w:p w14:paraId="652BDEA9"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API’s/Workflows</w:t>
            </w:r>
          </w:p>
          <w:p w14:paraId="5F09F2ED"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Add-on: Change Control Process</w:t>
            </w:r>
          </w:p>
        </w:tc>
      </w:tr>
      <w:tr w:rsidR="00CA1FD9" w:rsidRPr="00A52CD9" w14:paraId="6ED4BFCD"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319BAABC" w14:textId="77777777" w:rsidR="00CA1FD9" w:rsidRPr="00A52CD9" w:rsidRDefault="00CA1FD9" w:rsidP="00A52CD9">
            <w:pPr>
              <w:pStyle w:val="BodyText"/>
            </w:pPr>
            <w:r w:rsidRPr="00A52CD9">
              <w:t>Espressive Barista Setup</w:t>
            </w:r>
          </w:p>
        </w:tc>
        <w:tc>
          <w:tcPr>
            <w:tcW w:w="1297" w:type="dxa"/>
          </w:tcPr>
          <w:p w14:paraId="3BF1C18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Build </w:t>
            </w:r>
          </w:p>
        </w:tc>
        <w:tc>
          <w:tcPr>
            <w:tcW w:w="1163" w:type="dxa"/>
          </w:tcPr>
          <w:p w14:paraId="449AC3C4"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One-Time</w:t>
            </w:r>
          </w:p>
        </w:tc>
        <w:tc>
          <w:tcPr>
            <w:tcW w:w="1794" w:type="dxa"/>
          </w:tcPr>
          <w:p w14:paraId="005520F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AI based virtual support setup</w:t>
            </w:r>
          </w:p>
        </w:tc>
        <w:tc>
          <w:tcPr>
            <w:tcW w:w="3046" w:type="dxa"/>
          </w:tcPr>
          <w:p w14:paraId="5CDEEA70"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Client Instance</w:t>
            </w:r>
          </w:p>
        </w:tc>
      </w:tr>
      <w:tr w:rsidR="00CA1FD9" w:rsidRPr="00A52CD9" w14:paraId="312EEE5F"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72CF0006" w14:textId="77777777" w:rsidR="00CA1FD9" w:rsidRPr="00A52CD9" w:rsidRDefault="00CA1FD9" w:rsidP="00A52CD9">
            <w:pPr>
              <w:pStyle w:val="BodyText"/>
            </w:pPr>
            <w:r w:rsidRPr="00A52CD9">
              <w:t>Espressive Barista License</w:t>
            </w:r>
          </w:p>
        </w:tc>
        <w:tc>
          <w:tcPr>
            <w:tcW w:w="1297" w:type="dxa"/>
          </w:tcPr>
          <w:p w14:paraId="0A40DD65"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757A1EDD"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68FF06C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AI based virtual support agent</w:t>
            </w:r>
          </w:p>
        </w:tc>
        <w:tc>
          <w:tcPr>
            <w:tcW w:w="3046" w:type="dxa"/>
          </w:tcPr>
          <w:p w14:paraId="1AB51D3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Virtual Chat</w:t>
            </w:r>
          </w:p>
        </w:tc>
      </w:tr>
      <w:tr w:rsidR="00CA1FD9" w:rsidRPr="00A52CD9" w14:paraId="5E0FFC5B"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707B841B" w14:textId="77777777" w:rsidR="00CA1FD9" w:rsidRPr="00A52CD9" w:rsidRDefault="00CA1FD9" w:rsidP="00A52CD9">
            <w:pPr>
              <w:pStyle w:val="BodyText"/>
            </w:pPr>
            <w:r w:rsidRPr="00A52CD9">
              <w:t>1E Tachyon Installation Services</w:t>
            </w:r>
          </w:p>
        </w:tc>
        <w:tc>
          <w:tcPr>
            <w:tcW w:w="1297" w:type="dxa"/>
          </w:tcPr>
          <w:p w14:paraId="4D87F898"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Build</w:t>
            </w:r>
          </w:p>
        </w:tc>
        <w:tc>
          <w:tcPr>
            <w:tcW w:w="1163" w:type="dxa"/>
          </w:tcPr>
          <w:p w14:paraId="7458B190"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09A0D30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Endpoint measurement</w:t>
            </w:r>
          </w:p>
        </w:tc>
        <w:tc>
          <w:tcPr>
            <w:tcW w:w="3046" w:type="dxa"/>
          </w:tcPr>
          <w:p w14:paraId="79CD8FB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Client</w:t>
            </w:r>
          </w:p>
        </w:tc>
      </w:tr>
      <w:tr w:rsidR="00CA1FD9" w:rsidRPr="00A52CD9" w14:paraId="66469931"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26511FFA" w14:textId="77777777" w:rsidR="00CA1FD9" w:rsidRPr="00A52CD9" w:rsidRDefault="00CA1FD9" w:rsidP="00A52CD9">
            <w:pPr>
              <w:pStyle w:val="BodyText"/>
            </w:pPr>
            <w:r w:rsidRPr="00A52CD9">
              <w:t>1E Tachyon Platform</w:t>
            </w:r>
          </w:p>
        </w:tc>
        <w:tc>
          <w:tcPr>
            <w:tcW w:w="1297" w:type="dxa"/>
          </w:tcPr>
          <w:p w14:paraId="11448966"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0D57BDCA"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7A18968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Endpoint measurement</w:t>
            </w:r>
          </w:p>
        </w:tc>
        <w:tc>
          <w:tcPr>
            <w:tcW w:w="3046" w:type="dxa"/>
          </w:tcPr>
          <w:p w14:paraId="1C543A20"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Per Client</w:t>
            </w:r>
          </w:p>
        </w:tc>
      </w:tr>
      <w:tr w:rsidR="00CA1FD9" w:rsidRPr="00A52CD9" w14:paraId="05DF649F"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1567" w:type="dxa"/>
          </w:tcPr>
          <w:p w14:paraId="3D6FD627" w14:textId="77777777" w:rsidR="00CA1FD9" w:rsidRPr="00A52CD9" w:rsidRDefault="00CA1FD9" w:rsidP="00A52CD9">
            <w:pPr>
              <w:pStyle w:val="BodyText"/>
            </w:pPr>
            <w:r w:rsidRPr="00A52CD9">
              <w:t>1E Tachyon Client Licenses</w:t>
            </w:r>
          </w:p>
        </w:tc>
        <w:tc>
          <w:tcPr>
            <w:tcW w:w="1297" w:type="dxa"/>
          </w:tcPr>
          <w:p w14:paraId="0677587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Ongoing</w:t>
            </w:r>
          </w:p>
        </w:tc>
        <w:tc>
          <w:tcPr>
            <w:tcW w:w="1163" w:type="dxa"/>
          </w:tcPr>
          <w:p w14:paraId="2B8A370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Monthly</w:t>
            </w:r>
          </w:p>
        </w:tc>
        <w:tc>
          <w:tcPr>
            <w:tcW w:w="1794" w:type="dxa"/>
          </w:tcPr>
          <w:p w14:paraId="706D16C6"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Endpoint measurement</w:t>
            </w:r>
          </w:p>
        </w:tc>
        <w:tc>
          <w:tcPr>
            <w:tcW w:w="3046" w:type="dxa"/>
          </w:tcPr>
          <w:p w14:paraId="240F9BF9"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of Devices</w:t>
            </w:r>
          </w:p>
        </w:tc>
      </w:tr>
    </w:tbl>
    <w:p w14:paraId="6623CDF9" w14:textId="77777777" w:rsidR="00CA1FD9" w:rsidRPr="00A52CD9" w:rsidRDefault="00CA1FD9" w:rsidP="00A52CD9">
      <w:pPr>
        <w:pStyle w:val="BodyText"/>
        <w:rPr>
          <w:lang w:bidi="ar-DZ"/>
        </w:rPr>
      </w:pPr>
    </w:p>
    <w:p w14:paraId="06A1BBBA" w14:textId="4EEC1CA4" w:rsidR="00CA1FD9" w:rsidRPr="00A52CD9" w:rsidRDefault="00CA1FD9" w:rsidP="00A52CD9">
      <w:pPr>
        <w:pStyle w:val="BodyText"/>
      </w:pPr>
      <w:bookmarkStart w:id="1554" w:name="_Toc88474835"/>
      <w:r w:rsidRPr="00A52CD9">
        <w:t>Procurement process</w:t>
      </w:r>
      <w:bookmarkEnd w:id="1554"/>
    </w:p>
    <w:tbl>
      <w:tblPr>
        <w:tblStyle w:val="GridTable1Light"/>
        <w:tblW w:w="4642" w:type="pct"/>
        <w:tblLook w:val="04A0" w:firstRow="1" w:lastRow="0" w:firstColumn="1" w:lastColumn="0" w:noHBand="0" w:noVBand="1"/>
      </w:tblPr>
      <w:tblGrid>
        <w:gridCol w:w="1897"/>
        <w:gridCol w:w="1652"/>
        <w:gridCol w:w="2992"/>
        <w:gridCol w:w="2469"/>
      </w:tblGrid>
      <w:tr w:rsidR="00CA1FD9" w:rsidRPr="00A52CD9" w14:paraId="2E8D3B93" w14:textId="77777777" w:rsidTr="00E80F5C">
        <w:trPr>
          <w:cnfStyle w:val="100000000000" w:firstRow="1" w:lastRow="0" w:firstColumn="0" w:lastColumn="0" w:oddVBand="0" w:evenVBand="0" w:oddHBand="0"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784" w:type="dxa"/>
          </w:tcPr>
          <w:p w14:paraId="05AB8220" w14:textId="77777777" w:rsidR="00CA1FD9" w:rsidRPr="00A52CD9" w:rsidRDefault="00CA1FD9" w:rsidP="00A52CD9">
            <w:pPr>
              <w:pStyle w:val="BodyText"/>
            </w:pPr>
            <w:r w:rsidRPr="00A52CD9">
              <w:lastRenderedPageBreak/>
              <w:t>Product Description</w:t>
            </w:r>
          </w:p>
        </w:tc>
        <w:tc>
          <w:tcPr>
            <w:tcW w:w="2395" w:type="dxa"/>
          </w:tcPr>
          <w:p w14:paraId="1FABB7E7"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Provider</w:t>
            </w:r>
          </w:p>
        </w:tc>
        <w:tc>
          <w:tcPr>
            <w:tcW w:w="4595" w:type="dxa"/>
          </w:tcPr>
          <w:p w14:paraId="19BAEE30"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 xml:space="preserve">Procurement Channel </w:t>
            </w:r>
          </w:p>
          <w:p w14:paraId="3350760A"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Email Address</w:t>
            </w:r>
          </w:p>
        </w:tc>
        <w:tc>
          <w:tcPr>
            <w:tcW w:w="2250" w:type="dxa"/>
          </w:tcPr>
          <w:p w14:paraId="30CD25DD"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Vendor Contacts</w:t>
            </w:r>
          </w:p>
          <w:p w14:paraId="49326D05" w14:textId="77777777" w:rsidR="00CA1FD9" w:rsidRPr="00A52CD9" w:rsidRDefault="00CA1FD9" w:rsidP="00A52CD9">
            <w:pPr>
              <w:pStyle w:val="BodyText"/>
              <w:cnfStyle w:val="100000000000" w:firstRow="1" w:lastRow="0" w:firstColumn="0" w:lastColumn="0" w:oddVBand="0" w:evenVBand="0" w:oddHBand="0" w:evenHBand="0" w:firstRowFirstColumn="0" w:firstRowLastColumn="0" w:lastRowFirstColumn="0" w:lastRowLastColumn="0"/>
            </w:pPr>
            <w:r w:rsidRPr="00A52CD9">
              <w:t>Email Address</w:t>
            </w:r>
          </w:p>
        </w:tc>
      </w:tr>
      <w:tr w:rsidR="00CA1FD9" w:rsidRPr="00A52CD9" w14:paraId="61C29EFB"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7B33394F" w14:textId="77777777" w:rsidR="00CA1FD9" w:rsidRPr="00A52CD9" w:rsidRDefault="00CA1FD9" w:rsidP="00A52CD9">
            <w:pPr>
              <w:pStyle w:val="BodyText"/>
            </w:pPr>
            <w:r w:rsidRPr="00A52CD9">
              <w:t xml:space="preserve">Azure services </w:t>
            </w:r>
          </w:p>
          <w:p w14:paraId="772A93C4" w14:textId="77777777" w:rsidR="00CA1FD9" w:rsidRPr="00A52CD9" w:rsidRDefault="00CA1FD9" w:rsidP="00A52CD9">
            <w:pPr>
              <w:pStyle w:val="BodyText"/>
              <w:rPr>
                <w:color w:val="auto"/>
              </w:rPr>
            </w:pPr>
            <w:r w:rsidRPr="00A52CD9">
              <w:t>and subscription licenses</w:t>
            </w:r>
          </w:p>
        </w:tc>
        <w:tc>
          <w:tcPr>
            <w:tcW w:w="2395" w:type="dxa"/>
          </w:tcPr>
          <w:p w14:paraId="3773C103"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Microsoft via DXC CPS</w:t>
            </w:r>
          </w:p>
        </w:tc>
        <w:tc>
          <w:tcPr>
            <w:tcW w:w="4595" w:type="dxa"/>
          </w:tcPr>
          <w:p w14:paraId="6EC05ED6"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55" w:author="Vermette, Stephane" w:date="2022-01-19T05:44:00Z">
                  <w:rPr>
                    <w:lang w:val="nl-NL"/>
                  </w:rPr>
                </w:rPrChange>
              </w:rPr>
            </w:pPr>
            <w:r w:rsidRPr="00A52CD9">
              <w:rPr>
                <w:rPrChange w:id="1556" w:author="Vermette, Stephane" w:date="2022-01-19T05:44:00Z">
                  <w:rPr>
                    <w:lang w:val="nl-NL"/>
                  </w:rPr>
                </w:rPrChange>
              </w:rPr>
              <w:t>Pereira, Fernando</w:t>
            </w:r>
          </w:p>
          <w:p w14:paraId="65033445"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rPrChange w:id="1557" w:author="Vermette, Stephane" w:date="2022-01-19T05:44:00Z">
                  <w:rPr>
                    <w:lang w:val="nl-NL"/>
                  </w:rPr>
                </w:rPrChange>
              </w:rPr>
            </w:pPr>
            <w:r w:rsidRPr="00A52CD9">
              <w:fldChar w:fldCharType="begin"/>
            </w:r>
            <w:r w:rsidRPr="00A52CD9">
              <w:instrText xml:space="preserve"> HYPERLINK "mailto:fernando.pereira@dxc.com" </w:instrText>
            </w:r>
            <w:r w:rsidRPr="00A52CD9">
              <w:fldChar w:fldCharType="separate"/>
            </w:r>
            <w:r w:rsidR="00CA1FD9" w:rsidRPr="00A52CD9">
              <w:rPr>
                <w:rStyle w:val="Hyperlink"/>
                <w:sz w:val="20"/>
                <w:szCs w:val="20"/>
                <w:lang w:val="en-US"/>
                <w:rPrChange w:id="1558" w:author="Vermette, Stephane" w:date="2022-01-19T05:44:00Z">
                  <w:rPr>
                    <w:rStyle w:val="Hyperlink"/>
                    <w:sz w:val="20"/>
                    <w:szCs w:val="20"/>
                    <w:lang w:val="nl-NL"/>
                  </w:rPr>
                </w:rPrChange>
              </w:rPr>
              <w:t>fernando.pereira@dxc.com</w:t>
            </w:r>
            <w:r w:rsidRPr="00A52CD9">
              <w:rPr>
                <w:rStyle w:val="Hyperlink"/>
                <w:sz w:val="20"/>
                <w:szCs w:val="20"/>
                <w:lang w:val="en-US"/>
                <w:rPrChange w:id="1559" w:author="Vermette, Stephane" w:date="2022-01-19T05:44:00Z">
                  <w:rPr>
                    <w:rStyle w:val="Hyperlink"/>
                    <w:sz w:val="20"/>
                    <w:szCs w:val="20"/>
                    <w:lang w:val="nl-NL"/>
                  </w:rPr>
                </w:rPrChange>
              </w:rPr>
              <w:fldChar w:fldCharType="end"/>
            </w:r>
          </w:p>
        </w:tc>
        <w:tc>
          <w:tcPr>
            <w:tcW w:w="2250" w:type="dxa"/>
          </w:tcPr>
          <w:p w14:paraId="46F93713"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NA</w:t>
            </w:r>
          </w:p>
        </w:tc>
      </w:tr>
      <w:tr w:rsidR="00CA1FD9" w:rsidRPr="00A52CD9" w14:paraId="70FA2C76"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0259DD2D" w14:textId="77777777" w:rsidR="00CA1FD9" w:rsidRPr="00A52CD9" w:rsidRDefault="00CA1FD9" w:rsidP="00A52CD9">
            <w:pPr>
              <w:pStyle w:val="BodyText"/>
            </w:pPr>
            <w:r w:rsidRPr="00A52CD9">
              <w:t>Qualtrics license</w:t>
            </w:r>
          </w:p>
        </w:tc>
        <w:tc>
          <w:tcPr>
            <w:tcW w:w="2395" w:type="dxa"/>
          </w:tcPr>
          <w:p w14:paraId="4C86C098"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Qualtrics</w:t>
            </w:r>
          </w:p>
        </w:tc>
        <w:tc>
          <w:tcPr>
            <w:tcW w:w="4595" w:type="dxa"/>
          </w:tcPr>
          <w:p w14:paraId="6897585E"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Dempsey, Michael </w:t>
            </w:r>
          </w:p>
          <w:p w14:paraId="1125F421"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pPr>
            <w:r w:rsidRPr="00A52CD9">
              <w:fldChar w:fldCharType="begin"/>
            </w:r>
            <w:r w:rsidRPr="00A52CD9">
              <w:instrText xml:space="preserve"> HYPERLINK "mailto:mdempsey@dxc.com" </w:instrText>
            </w:r>
            <w:r w:rsidRPr="00A52CD9">
              <w:fldChar w:fldCharType="separate"/>
            </w:r>
            <w:r w:rsidR="00CA1FD9" w:rsidRPr="00A52CD9">
              <w:rPr>
                <w:rStyle w:val="Hyperlink"/>
                <w:sz w:val="20"/>
                <w:szCs w:val="20"/>
                <w:lang w:val="en-US"/>
                <w:rPrChange w:id="1560" w:author="Vermette, Stephane" w:date="2022-01-19T05:44:00Z">
                  <w:rPr>
                    <w:rStyle w:val="Hyperlink"/>
                    <w:sz w:val="20"/>
                    <w:szCs w:val="20"/>
                  </w:rPr>
                </w:rPrChange>
              </w:rPr>
              <w:t>mdempsey@dxc.com</w:t>
            </w:r>
            <w:r w:rsidRPr="00A52CD9">
              <w:rPr>
                <w:rStyle w:val="Hyperlink"/>
                <w:sz w:val="20"/>
                <w:szCs w:val="20"/>
                <w:lang w:val="en-US"/>
                <w:rPrChange w:id="1561" w:author="Vermette, Stephane" w:date="2022-01-19T05:44:00Z">
                  <w:rPr>
                    <w:rStyle w:val="Hyperlink"/>
                    <w:sz w:val="20"/>
                    <w:szCs w:val="20"/>
                  </w:rPr>
                </w:rPrChange>
              </w:rPr>
              <w:fldChar w:fldCharType="end"/>
            </w:r>
          </w:p>
          <w:p w14:paraId="781351A1"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p>
        </w:tc>
        <w:tc>
          <w:tcPr>
            <w:tcW w:w="2250" w:type="dxa"/>
          </w:tcPr>
          <w:p w14:paraId="182F7DC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p>
        </w:tc>
      </w:tr>
      <w:tr w:rsidR="00CA1FD9" w:rsidRPr="00A52CD9" w14:paraId="136BA71F"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4888A8E5" w14:textId="77777777" w:rsidR="00CA1FD9" w:rsidRPr="00A52CD9" w:rsidRDefault="00CA1FD9" w:rsidP="00A52CD9">
            <w:pPr>
              <w:pStyle w:val="BodyText"/>
            </w:pPr>
            <w:r w:rsidRPr="00A52CD9">
              <w:t>Boomi</w:t>
            </w:r>
          </w:p>
        </w:tc>
        <w:tc>
          <w:tcPr>
            <w:tcW w:w="2395" w:type="dxa"/>
          </w:tcPr>
          <w:p w14:paraId="3DC4471D"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Dell</w:t>
            </w:r>
          </w:p>
        </w:tc>
        <w:tc>
          <w:tcPr>
            <w:tcW w:w="4595" w:type="dxa"/>
          </w:tcPr>
          <w:p w14:paraId="2DE8E8E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commentRangeStart w:id="1562"/>
            <w:r w:rsidRPr="00A52CD9">
              <w:t xml:space="preserve">Rotheram, Mark </w:t>
            </w:r>
          </w:p>
          <w:p w14:paraId="5B3C60DA" w14:textId="6EF4BC88"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pPr>
            <w:r w:rsidRPr="00A52CD9">
              <w:fldChar w:fldCharType="begin"/>
            </w:r>
            <w:r w:rsidRPr="00A52CD9">
              <w:instrText xml:space="preserve"> HYPERLINK "mailto:mrothera@dxc.com" </w:instrText>
            </w:r>
            <w:r w:rsidRPr="00A52CD9">
              <w:fldChar w:fldCharType="separate"/>
            </w:r>
            <w:r w:rsidR="00CA1FD9" w:rsidRPr="00A52CD9">
              <w:rPr>
                <w:rStyle w:val="Hyperlink"/>
                <w:sz w:val="20"/>
                <w:szCs w:val="20"/>
                <w:lang w:val="en-US"/>
                <w:rPrChange w:id="1563" w:author="Vermette, Stephane" w:date="2022-01-19T05:44:00Z">
                  <w:rPr>
                    <w:rStyle w:val="Hyperlink"/>
                    <w:sz w:val="20"/>
                    <w:szCs w:val="20"/>
                  </w:rPr>
                </w:rPrChange>
              </w:rPr>
              <w:t>mrothera@dxc.com</w:t>
            </w:r>
            <w:r w:rsidRPr="00A52CD9">
              <w:rPr>
                <w:rStyle w:val="Hyperlink"/>
                <w:sz w:val="20"/>
                <w:szCs w:val="20"/>
                <w:lang w:val="en-US"/>
                <w:rPrChange w:id="1564" w:author="Vermette, Stephane" w:date="2022-01-19T05:44:00Z">
                  <w:rPr>
                    <w:rStyle w:val="Hyperlink"/>
                    <w:sz w:val="20"/>
                    <w:szCs w:val="20"/>
                  </w:rPr>
                </w:rPrChange>
              </w:rPr>
              <w:fldChar w:fldCharType="end"/>
            </w:r>
            <w:commentRangeEnd w:id="1562"/>
            <w:r w:rsidR="00995617" w:rsidRPr="00A52CD9">
              <w:rPr>
                <w:rStyle w:val="CommentReference"/>
                <w:lang w:val="en-US"/>
              </w:rPr>
              <w:commentReference w:id="1562"/>
            </w:r>
          </w:p>
        </w:tc>
        <w:tc>
          <w:tcPr>
            <w:tcW w:w="2250" w:type="dxa"/>
          </w:tcPr>
          <w:p w14:paraId="365C7119"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p>
        </w:tc>
      </w:tr>
      <w:tr w:rsidR="00CA1FD9" w:rsidRPr="00A52CD9" w14:paraId="7D0DFEC3" w14:textId="77777777" w:rsidTr="00E80F5C">
        <w:trPr>
          <w:trHeight w:val="626"/>
        </w:trPr>
        <w:tc>
          <w:tcPr>
            <w:cnfStyle w:val="001000000000" w:firstRow="0" w:lastRow="0" w:firstColumn="1" w:lastColumn="0" w:oddVBand="0" w:evenVBand="0" w:oddHBand="0" w:evenHBand="0" w:firstRowFirstColumn="0" w:firstRowLastColumn="0" w:lastRowFirstColumn="0" w:lastRowLastColumn="0"/>
            <w:tcW w:w="2784" w:type="dxa"/>
          </w:tcPr>
          <w:p w14:paraId="23F71E57" w14:textId="77777777" w:rsidR="00CA1FD9" w:rsidRPr="00A52CD9" w:rsidRDefault="00CA1FD9" w:rsidP="00A52CD9">
            <w:pPr>
              <w:pStyle w:val="BodyText"/>
            </w:pPr>
            <w:r w:rsidRPr="00A52CD9">
              <w:t>Barista</w:t>
            </w:r>
          </w:p>
        </w:tc>
        <w:tc>
          <w:tcPr>
            <w:tcW w:w="2395" w:type="dxa"/>
          </w:tcPr>
          <w:p w14:paraId="5A53AD6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Espressive</w:t>
            </w:r>
          </w:p>
        </w:tc>
        <w:tc>
          <w:tcPr>
            <w:tcW w:w="4595" w:type="dxa"/>
          </w:tcPr>
          <w:p w14:paraId="5730DC74"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Dempsey, Michael </w:t>
            </w:r>
          </w:p>
          <w:p w14:paraId="08862E47"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pPr>
            <w:r w:rsidRPr="00A52CD9">
              <w:fldChar w:fldCharType="begin"/>
            </w:r>
            <w:r w:rsidRPr="00A52CD9">
              <w:instrText xml:space="preserve"> HYPERLINK "mailto:mdempsey@dxc.com" </w:instrText>
            </w:r>
            <w:r w:rsidRPr="00A52CD9">
              <w:fldChar w:fldCharType="separate"/>
            </w:r>
            <w:r w:rsidR="00CA1FD9" w:rsidRPr="00A52CD9">
              <w:rPr>
                <w:rStyle w:val="Hyperlink"/>
                <w:sz w:val="20"/>
                <w:szCs w:val="20"/>
                <w:lang w:val="en-US"/>
                <w:rPrChange w:id="1566" w:author="Vermette, Stephane" w:date="2022-01-19T05:44:00Z">
                  <w:rPr>
                    <w:rStyle w:val="Hyperlink"/>
                    <w:sz w:val="20"/>
                    <w:szCs w:val="20"/>
                  </w:rPr>
                </w:rPrChange>
              </w:rPr>
              <w:t>mdempsey@dxc.com</w:t>
            </w:r>
            <w:r w:rsidRPr="00A52CD9">
              <w:rPr>
                <w:rStyle w:val="Hyperlink"/>
                <w:sz w:val="20"/>
                <w:szCs w:val="20"/>
                <w:lang w:val="en-US"/>
                <w:rPrChange w:id="1567" w:author="Vermette, Stephane" w:date="2022-01-19T05:44:00Z">
                  <w:rPr>
                    <w:rStyle w:val="Hyperlink"/>
                    <w:sz w:val="20"/>
                    <w:szCs w:val="20"/>
                  </w:rPr>
                </w:rPrChange>
              </w:rPr>
              <w:fldChar w:fldCharType="end"/>
            </w:r>
          </w:p>
        </w:tc>
        <w:tc>
          <w:tcPr>
            <w:tcW w:w="2250" w:type="dxa"/>
          </w:tcPr>
          <w:p w14:paraId="1EAA0EF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p>
        </w:tc>
      </w:tr>
      <w:tr w:rsidR="00CA1FD9" w:rsidRPr="00A52CD9" w14:paraId="72CFEFE3"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1CF36C8A" w14:textId="77777777" w:rsidR="00CA1FD9" w:rsidRPr="00A52CD9" w:rsidRDefault="00CA1FD9" w:rsidP="00A52CD9">
            <w:pPr>
              <w:pStyle w:val="BodyText"/>
            </w:pPr>
            <w:r w:rsidRPr="00A52CD9">
              <w:t>Tachyon</w:t>
            </w:r>
          </w:p>
        </w:tc>
        <w:tc>
          <w:tcPr>
            <w:tcW w:w="2395" w:type="dxa"/>
          </w:tcPr>
          <w:p w14:paraId="41979A9D"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1E</w:t>
            </w:r>
          </w:p>
        </w:tc>
        <w:tc>
          <w:tcPr>
            <w:tcW w:w="4595" w:type="dxa"/>
          </w:tcPr>
          <w:p w14:paraId="70134084" w14:textId="22222804" w:rsidR="00CA1FD9" w:rsidRPr="00A52CD9" w:rsidRDefault="00140E75" w:rsidP="00A52CD9">
            <w:pPr>
              <w:pStyle w:val="BodyText"/>
              <w:cnfStyle w:val="000000000000" w:firstRow="0" w:lastRow="0" w:firstColumn="0" w:lastColumn="0" w:oddVBand="0" w:evenVBand="0" w:oddHBand="0" w:evenHBand="0" w:firstRowFirstColumn="0" w:firstRowLastColumn="0" w:lastRowFirstColumn="0" w:lastRowLastColumn="0"/>
            </w:pPr>
            <w:r w:rsidRPr="00A52CD9">
              <w:t>Julius Wilpon</w:t>
            </w:r>
          </w:p>
          <w:p w14:paraId="2D9EECBC" w14:textId="0C031480"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color w:val="auto"/>
              </w:rPr>
            </w:pPr>
            <w:r w:rsidRPr="00A52CD9">
              <w:fldChar w:fldCharType="begin"/>
            </w:r>
            <w:r w:rsidRPr="00A52CD9">
              <w:instrText xml:space="preserve"> HYPERLINK "mailto:julius.wilpon@dxc.com" </w:instrText>
            </w:r>
            <w:r w:rsidRPr="00A52CD9">
              <w:fldChar w:fldCharType="separate"/>
            </w:r>
            <w:r w:rsidR="00340AD8" w:rsidRPr="00A52CD9">
              <w:rPr>
                <w:rStyle w:val="Hyperlink"/>
                <w:sz w:val="20"/>
                <w:szCs w:val="20"/>
                <w:lang w:val="en-US"/>
                <w:rPrChange w:id="1568" w:author="Vermette, Stephane" w:date="2022-01-19T05:44:00Z">
                  <w:rPr>
                    <w:rStyle w:val="Hyperlink"/>
                    <w:sz w:val="20"/>
                    <w:szCs w:val="20"/>
                  </w:rPr>
                </w:rPrChange>
              </w:rPr>
              <w:t>julius.wilpon@dxc.com</w:t>
            </w:r>
            <w:r w:rsidRPr="00A52CD9">
              <w:rPr>
                <w:rStyle w:val="Hyperlink"/>
                <w:sz w:val="20"/>
                <w:szCs w:val="20"/>
                <w:lang w:val="en-US"/>
                <w:rPrChange w:id="1569" w:author="Vermette, Stephane" w:date="2022-01-19T05:44:00Z">
                  <w:rPr>
                    <w:rStyle w:val="Hyperlink"/>
                    <w:sz w:val="20"/>
                    <w:szCs w:val="20"/>
                  </w:rPr>
                </w:rPrChange>
              </w:rPr>
              <w:fldChar w:fldCharType="end"/>
            </w:r>
          </w:p>
          <w:p w14:paraId="44ECA79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p>
          <w:p w14:paraId="45E6F82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Rafferty, Ciaran James </w:t>
            </w:r>
          </w:p>
          <w:p w14:paraId="48CB640F"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color w:val="auto"/>
              </w:rPr>
            </w:pPr>
            <w:r w:rsidRPr="00A52CD9">
              <w:fldChar w:fldCharType="begin"/>
            </w:r>
            <w:r w:rsidRPr="00A52CD9">
              <w:instrText xml:space="preserve"> HYPERLINK "mailto:ciaran.rafferty@dxc.com" </w:instrText>
            </w:r>
            <w:r w:rsidRPr="00A52CD9">
              <w:fldChar w:fldCharType="separate"/>
            </w:r>
            <w:r w:rsidR="00CA1FD9" w:rsidRPr="00A52CD9">
              <w:rPr>
                <w:rStyle w:val="Hyperlink"/>
                <w:sz w:val="20"/>
                <w:szCs w:val="20"/>
                <w:lang w:val="en-US"/>
                <w:rPrChange w:id="1570" w:author="Vermette, Stephane" w:date="2022-01-19T05:44:00Z">
                  <w:rPr>
                    <w:rStyle w:val="Hyperlink"/>
                    <w:sz w:val="20"/>
                    <w:szCs w:val="20"/>
                  </w:rPr>
                </w:rPrChange>
              </w:rPr>
              <w:t>ciaran.rafferty@dxc.com</w:t>
            </w:r>
            <w:r w:rsidRPr="00A52CD9">
              <w:rPr>
                <w:rStyle w:val="Hyperlink"/>
                <w:sz w:val="20"/>
                <w:szCs w:val="20"/>
                <w:lang w:val="en-US"/>
                <w:rPrChange w:id="1571" w:author="Vermette, Stephane" w:date="2022-01-19T05:44:00Z">
                  <w:rPr>
                    <w:rStyle w:val="Hyperlink"/>
                    <w:sz w:val="20"/>
                    <w:szCs w:val="20"/>
                  </w:rPr>
                </w:rPrChange>
              </w:rPr>
              <w:fldChar w:fldCharType="end"/>
            </w:r>
          </w:p>
          <w:p w14:paraId="3DCA7681"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Ryan, Kevin (Galway)</w:t>
            </w:r>
          </w:p>
          <w:p w14:paraId="1B3111A6"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color w:val="auto"/>
                <w:rPrChange w:id="1572" w:author="Vermette, Stephane" w:date="2022-01-19T05:44:00Z">
                  <w:rPr>
                    <w:color w:val="auto"/>
                    <w:lang w:val="nl-NL"/>
                  </w:rPr>
                </w:rPrChange>
              </w:rPr>
            </w:pPr>
            <w:r w:rsidRPr="00A52CD9">
              <w:fldChar w:fldCharType="begin"/>
            </w:r>
            <w:r w:rsidRPr="00A52CD9">
              <w:instrText xml:space="preserve"> HYPERLINK "mailto:kevin.ryan2@dxc.com" </w:instrText>
            </w:r>
            <w:r w:rsidRPr="00A52CD9">
              <w:fldChar w:fldCharType="separate"/>
            </w:r>
            <w:r w:rsidR="00CA1FD9" w:rsidRPr="00A52CD9">
              <w:rPr>
                <w:rStyle w:val="Hyperlink"/>
                <w:sz w:val="20"/>
                <w:szCs w:val="20"/>
                <w:lang w:val="en-US"/>
                <w:rPrChange w:id="1573" w:author="Vermette, Stephane" w:date="2022-01-19T05:44:00Z">
                  <w:rPr>
                    <w:rStyle w:val="Hyperlink"/>
                    <w:sz w:val="20"/>
                    <w:szCs w:val="20"/>
                    <w:lang w:val="nl-NL"/>
                  </w:rPr>
                </w:rPrChange>
              </w:rPr>
              <w:t>kevin.ryan2@dxc.com</w:t>
            </w:r>
            <w:r w:rsidRPr="00A52CD9">
              <w:rPr>
                <w:rStyle w:val="Hyperlink"/>
                <w:sz w:val="20"/>
                <w:szCs w:val="20"/>
                <w:lang w:val="en-US"/>
                <w:rPrChange w:id="1574" w:author="Vermette, Stephane" w:date="2022-01-19T05:44:00Z">
                  <w:rPr>
                    <w:rStyle w:val="Hyperlink"/>
                    <w:sz w:val="20"/>
                    <w:szCs w:val="20"/>
                    <w:lang w:val="nl-NL"/>
                  </w:rPr>
                </w:rPrChange>
              </w:rPr>
              <w:fldChar w:fldCharType="end"/>
            </w:r>
          </w:p>
        </w:tc>
        <w:tc>
          <w:tcPr>
            <w:tcW w:w="2250" w:type="dxa"/>
          </w:tcPr>
          <w:p w14:paraId="447EDE87"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pPr>
            <w:r w:rsidRPr="00A52CD9">
              <w:t xml:space="preserve">Chris </w:t>
            </w:r>
            <w:proofErr w:type="spellStart"/>
            <w:r w:rsidRPr="00A52CD9">
              <w:t>Gillott</w:t>
            </w:r>
            <w:proofErr w:type="spellEnd"/>
          </w:p>
          <w:p w14:paraId="522BB6FC"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color w:val="auto"/>
              </w:rPr>
            </w:pPr>
            <w:r w:rsidRPr="00A52CD9">
              <w:fldChar w:fldCharType="begin"/>
            </w:r>
            <w:r w:rsidRPr="00A52CD9">
              <w:instrText xml:space="preserve"> HYPERLINK "mailto:Chris.Gillott@1e.com" </w:instrText>
            </w:r>
            <w:r w:rsidRPr="00A52CD9">
              <w:fldChar w:fldCharType="separate"/>
            </w:r>
            <w:r w:rsidR="00CA1FD9" w:rsidRPr="00A52CD9">
              <w:rPr>
                <w:rStyle w:val="Hyperlink"/>
                <w:sz w:val="20"/>
                <w:szCs w:val="20"/>
                <w:lang w:val="en-US"/>
                <w:rPrChange w:id="1575" w:author="Vermette, Stephane" w:date="2022-01-19T05:44:00Z">
                  <w:rPr>
                    <w:rStyle w:val="Hyperlink"/>
                    <w:sz w:val="20"/>
                    <w:szCs w:val="20"/>
                  </w:rPr>
                </w:rPrChange>
              </w:rPr>
              <w:t>Chris.Gillott@1e.com</w:t>
            </w:r>
            <w:r w:rsidRPr="00A52CD9">
              <w:rPr>
                <w:rStyle w:val="Hyperlink"/>
                <w:sz w:val="20"/>
                <w:szCs w:val="20"/>
                <w:lang w:val="en-US"/>
                <w:rPrChange w:id="1576" w:author="Vermette, Stephane" w:date="2022-01-19T05:44:00Z">
                  <w:rPr>
                    <w:rStyle w:val="Hyperlink"/>
                    <w:sz w:val="20"/>
                    <w:szCs w:val="20"/>
                  </w:rPr>
                </w:rPrChange>
              </w:rPr>
              <w:fldChar w:fldCharType="end"/>
            </w:r>
          </w:p>
          <w:p w14:paraId="7217C87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77" w:author="Vermette, Stephane" w:date="2022-01-19T05:44:00Z">
                  <w:rPr>
                    <w:lang w:val="nl-NL"/>
                  </w:rPr>
                </w:rPrChange>
              </w:rPr>
            </w:pPr>
            <w:proofErr w:type="spellStart"/>
            <w:r w:rsidRPr="00A52CD9">
              <w:rPr>
                <w:rPrChange w:id="1578" w:author="Vermette, Stephane" w:date="2022-01-19T05:44:00Z">
                  <w:rPr>
                    <w:lang w:val="nl-NL"/>
                  </w:rPr>
                </w:rPrChange>
              </w:rPr>
              <w:t>Renu</w:t>
            </w:r>
            <w:proofErr w:type="spellEnd"/>
            <w:r w:rsidRPr="00A52CD9">
              <w:rPr>
                <w:rPrChange w:id="1579" w:author="Vermette, Stephane" w:date="2022-01-19T05:44:00Z">
                  <w:rPr>
                    <w:lang w:val="nl-NL"/>
                  </w:rPr>
                </w:rPrChange>
              </w:rPr>
              <w:t xml:space="preserve"> Wren</w:t>
            </w:r>
          </w:p>
          <w:p w14:paraId="1573A002" w14:textId="77777777" w:rsidR="00CA1FD9" w:rsidRPr="00A52CD9" w:rsidRDefault="00C423ED" w:rsidP="00A52CD9">
            <w:pPr>
              <w:pStyle w:val="BodyText"/>
              <w:cnfStyle w:val="000000000000" w:firstRow="0" w:lastRow="0" w:firstColumn="0" w:lastColumn="0" w:oddVBand="0" w:evenVBand="0" w:oddHBand="0" w:evenHBand="0" w:firstRowFirstColumn="0" w:firstRowLastColumn="0" w:lastRowFirstColumn="0" w:lastRowLastColumn="0"/>
              <w:rPr>
                <w:color w:val="auto"/>
                <w:rPrChange w:id="1580" w:author="Vermette, Stephane" w:date="2022-01-19T05:44:00Z">
                  <w:rPr>
                    <w:color w:val="auto"/>
                    <w:lang w:val="nl-NL"/>
                  </w:rPr>
                </w:rPrChange>
              </w:rPr>
            </w:pPr>
            <w:r w:rsidRPr="00A52CD9">
              <w:fldChar w:fldCharType="begin"/>
            </w:r>
            <w:r w:rsidRPr="00A52CD9">
              <w:instrText xml:space="preserve"> HYPERLINK "mailto:Renu.Wren@1e.com" </w:instrText>
            </w:r>
            <w:r w:rsidRPr="00A52CD9">
              <w:fldChar w:fldCharType="separate"/>
            </w:r>
            <w:r w:rsidR="00CA1FD9" w:rsidRPr="00A52CD9">
              <w:rPr>
                <w:rStyle w:val="Hyperlink"/>
                <w:sz w:val="20"/>
                <w:szCs w:val="20"/>
                <w:lang w:val="en-US"/>
                <w:rPrChange w:id="1581" w:author="Vermette, Stephane" w:date="2022-01-19T05:44:00Z">
                  <w:rPr>
                    <w:rStyle w:val="Hyperlink"/>
                    <w:sz w:val="20"/>
                    <w:szCs w:val="20"/>
                    <w:lang w:val="nl-NL"/>
                  </w:rPr>
                </w:rPrChange>
              </w:rPr>
              <w:t>Renu.Wren@1e.com</w:t>
            </w:r>
            <w:r w:rsidRPr="00A52CD9">
              <w:rPr>
                <w:rStyle w:val="Hyperlink"/>
                <w:sz w:val="20"/>
                <w:szCs w:val="20"/>
                <w:lang w:val="en-US"/>
                <w:rPrChange w:id="1582" w:author="Vermette, Stephane" w:date="2022-01-19T05:44:00Z">
                  <w:rPr>
                    <w:rStyle w:val="Hyperlink"/>
                    <w:sz w:val="20"/>
                    <w:szCs w:val="20"/>
                    <w:lang w:val="nl-NL"/>
                  </w:rPr>
                </w:rPrChange>
              </w:rPr>
              <w:fldChar w:fldCharType="end"/>
            </w:r>
            <w:r w:rsidR="00CA1FD9" w:rsidRPr="00A52CD9">
              <w:rPr>
                <w:color w:val="auto"/>
                <w:rPrChange w:id="1583" w:author="Vermette, Stephane" w:date="2022-01-19T05:44:00Z">
                  <w:rPr>
                    <w:color w:val="auto"/>
                    <w:lang w:val="nl-NL"/>
                  </w:rPr>
                </w:rPrChange>
              </w:rPr>
              <w:t xml:space="preserve"> </w:t>
            </w:r>
          </w:p>
          <w:p w14:paraId="0FCE278C"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84" w:author="Vermette, Stephane" w:date="2022-01-19T05:44:00Z">
                  <w:rPr>
                    <w:lang w:val="nl-NL"/>
                  </w:rPr>
                </w:rPrChange>
              </w:rPr>
            </w:pPr>
          </w:p>
        </w:tc>
      </w:tr>
      <w:tr w:rsidR="00CA1FD9" w:rsidRPr="00A52CD9" w14:paraId="7D660C67"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2E32C2FD" w14:textId="77777777" w:rsidR="00CA1FD9" w:rsidRPr="00A52CD9" w:rsidRDefault="00CA1FD9" w:rsidP="00A52CD9">
            <w:pPr>
              <w:pStyle w:val="BodyText"/>
              <w:rPr>
                <w:rPrChange w:id="1585" w:author="Vermette, Stephane" w:date="2022-01-19T05:44:00Z">
                  <w:rPr>
                    <w:lang w:val="nl-NL"/>
                  </w:rPr>
                </w:rPrChange>
              </w:rPr>
            </w:pPr>
          </w:p>
        </w:tc>
        <w:tc>
          <w:tcPr>
            <w:tcW w:w="2395" w:type="dxa"/>
          </w:tcPr>
          <w:p w14:paraId="6C6F308F"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86" w:author="Vermette, Stephane" w:date="2022-01-19T05:44:00Z">
                  <w:rPr>
                    <w:lang w:val="nl-NL"/>
                  </w:rPr>
                </w:rPrChange>
              </w:rPr>
            </w:pPr>
          </w:p>
        </w:tc>
        <w:tc>
          <w:tcPr>
            <w:tcW w:w="4595" w:type="dxa"/>
          </w:tcPr>
          <w:p w14:paraId="00A6D730"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87" w:author="Vermette, Stephane" w:date="2022-01-19T05:44:00Z">
                  <w:rPr>
                    <w:lang w:val="nl-NL"/>
                  </w:rPr>
                </w:rPrChange>
              </w:rPr>
            </w:pPr>
          </w:p>
        </w:tc>
        <w:tc>
          <w:tcPr>
            <w:tcW w:w="2250" w:type="dxa"/>
          </w:tcPr>
          <w:p w14:paraId="1B99FC05"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88" w:author="Vermette, Stephane" w:date="2022-01-19T05:44:00Z">
                  <w:rPr>
                    <w:lang w:val="nl-NL"/>
                  </w:rPr>
                </w:rPrChange>
              </w:rPr>
            </w:pPr>
          </w:p>
        </w:tc>
      </w:tr>
      <w:tr w:rsidR="00CA1FD9" w:rsidRPr="00A52CD9" w14:paraId="2889B983"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4EF6C6C9" w14:textId="77777777" w:rsidR="00CA1FD9" w:rsidRPr="00A52CD9" w:rsidRDefault="00CA1FD9" w:rsidP="00A52CD9">
            <w:pPr>
              <w:pStyle w:val="BodyText"/>
              <w:rPr>
                <w:rPrChange w:id="1589" w:author="Vermette, Stephane" w:date="2022-01-19T05:44:00Z">
                  <w:rPr>
                    <w:lang w:val="nl-NL"/>
                  </w:rPr>
                </w:rPrChange>
              </w:rPr>
            </w:pPr>
          </w:p>
        </w:tc>
        <w:tc>
          <w:tcPr>
            <w:tcW w:w="2395" w:type="dxa"/>
          </w:tcPr>
          <w:p w14:paraId="6C34FCE3"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0" w:author="Vermette, Stephane" w:date="2022-01-19T05:44:00Z">
                  <w:rPr>
                    <w:lang w:val="nl-NL"/>
                  </w:rPr>
                </w:rPrChange>
              </w:rPr>
            </w:pPr>
          </w:p>
        </w:tc>
        <w:tc>
          <w:tcPr>
            <w:tcW w:w="4595" w:type="dxa"/>
          </w:tcPr>
          <w:p w14:paraId="47D67192"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1" w:author="Vermette, Stephane" w:date="2022-01-19T05:44:00Z">
                  <w:rPr>
                    <w:lang w:val="nl-NL"/>
                  </w:rPr>
                </w:rPrChange>
              </w:rPr>
            </w:pPr>
          </w:p>
        </w:tc>
        <w:tc>
          <w:tcPr>
            <w:tcW w:w="2250" w:type="dxa"/>
          </w:tcPr>
          <w:p w14:paraId="08CFD778"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2" w:author="Vermette, Stephane" w:date="2022-01-19T05:44:00Z">
                  <w:rPr>
                    <w:lang w:val="nl-NL"/>
                  </w:rPr>
                </w:rPrChange>
              </w:rPr>
            </w:pPr>
          </w:p>
        </w:tc>
      </w:tr>
      <w:tr w:rsidR="00CA1FD9" w:rsidRPr="00A52CD9" w14:paraId="7F457D57" w14:textId="77777777" w:rsidTr="00E80F5C">
        <w:trPr>
          <w:trHeight w:val="702"/>
        </w:trPr>
        <w:tc>
          <w:tcPr>
            <w:cnfStyle w:val="001000000000" w:firstRow="0" w:lastRow="0" w:firstColumn="1" w:lastColumn="0" w:oddVBand="0" w:evenVBand="0" w:oddHBand="0" w:evenHBand="0" w:firstRowFirstColumn="0" w:firstRowLastColumn="0" w:lastRowFirstColumn="0" w:lastRowLastColumn="0"/>
            <w:tcW w:w="2784" w:type="dxa"/>
          </w:tcPr>
          <w:p w14:paraId="469EA2CB" w14:textId="77777777" w:rsidR="00CA1FD9" w:rsidRPr="00A52CD9" w:rsidRDefault="00CA1FD9" w:rsidP="00A52CD9">
            <w:pPr>
              <w:pStyle w:val="BodyText"/>
              <w:rPr>
                <w:rPrChange w:id="1593" w:author="Vermette, Stephane" w:date="2022-01-19T05:44:00Z">
                  <w:rPr>
                    <w:lang w:val="nl-NL"/>
                  </w:rPr>
                </w:rPrChange>
              </w:rPr>
            </w:pPr>
          </w:p>
        </w:tc>
        <w:tc>
          <w:tcPr>
            <w:tcW w:w="2395" w:type="dxa"/>
          </w:tcPr>
          <w:p w14:paraId="4ED8152B"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4" w:author="Vermette, Stephane" w:date="2022-01-19T05:44:00Z">
                  <w:rPr>
                    <w:lang w:val="nl-NL"/>
                  </w:rPr>
                </w:rPrChange>
              </w:rPr>
            </w:pPr>
          </w:p>
        </w:tc>
        <w:tc>
          <w:tcPr>
            <w:tcW w:w="4595" w:type="dxa"/>
          </w:tcPr>
          <w:p w14:paraId="52B10124"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5" w:author="Vermette, Stephane" w:date="2022-01-19T05:44:00Z">
                  <w:rPr>
                    <w:lang w:val="nl-NL"/>
                  </w:rPr>
                </w:rPrChange>
              </w:rPr>
            </w:pPr>
          </w:p>
        </w:tc>
        <w:tc>
          <w:tcPr>
            <w:tcW w:w="2250" w:type="dxa"/>
          </w:tcPr>
          <w:p w14:paraId="6B8598D8" w14:textId="77777777" w:rsidR="00CA1FD9" w:rsidRPr="00A52CD9" w:rsidRDefault="00CA1FD9" w:rsidP="00A52CD9">
            <w:pPr>
              <w:pStyle w:val="BodyText"/>
              <w:cnfStyle w:val="000000000000" w:firstRow="0" w:lastRow="0" w:firstColumn="0" w:lastColumn="0" w:oddVBand="0" w:evenVBand="0" w:oddHBand="0" w:evenHBand="0" w:firstRowFirstColumn="0" w:firstRowLastColumn="0" w:lastRowFirstColumn="0" w:lastRowLastColumn="0"/>
              <w:rPr>
                <w:rPrChange w:id="1596" w:author="Vermette, Stephane" w:date="2022-01-19T05:44:00Z">
                  <w:rPr>
                    <w:lang w:val="nl-NL"/>
                  </w:rPr>
                </w:rPrChange>
              </w:rPr>
            </w:pPr>
          </w:p>
        </w:tc>
        <w:bookmarkStart w:id="1597" w:name="_Toc79661605"/>
      </w:tr>
    </w:tbl>
    <w:p w14:paraId="27E681F2" w14:textId="77777777" w:rsidR="00CA1FD9" w:rsidRPr="00A52CD9" w:rsidRDefault="00CA1FD9" w:rsidP="00A52CD9">
      <w:pPr>
        <w:pStyle w:val="BodyText"/>
        <w:rPr>
          <w:rPrChange w:id="1598" w:author="Vermette, Stephane" w:date="2022-01-19T05:44:00Z">
            <w:rPr>
              <w:lang w:val="nl-NL"/>
            </w:rPr>
          </w:rPrChange>
        </w:rPr>
      </w:pPr>
    </w:p>
    <w:p w14:paraId="32F04D7B" w14:textId="15DDFB82" w:rsidR="0078472D" w:rsidRPr="00A52CD9" w:rsidRDefault="0078472D" w:rsidP="00210733">
      <w:pPr>
        <w:keepNext/>
        <w:pageBreakBefore/>
        <w:widowControl w:val="0"/>
        <w:numPr>
          <w:ilvl w:val="0"/>
          <w:numId w:val="43"/>
        </w:numPr>
        <w:tabs>
          <w:tab w:val="clear" w:pos="992"/>
          <w:tab w:val="num" w:pos="1134"/>
        </w:tabs>
        <w:spacing w:after="200" w:line="440" w:lineRule="atLeast"/>
        <w:ind w:left="1134" w:hanging="1134"/>
        <w:outlineLvl w:val="0"/>
        <w:rPr>
          <w:rFonts w:cs="Arial"/>
          <w:b/>
          <w:bCs/>
          <w:color w:val="5F249F"/>
          <w:kern w:val="32"/>
          <w:sz w:val="36"/>
          <w:szCs w:val="32"/>
          <w:rPrChange w:id="1599" w:author="Vermette, Stephane" w:date="2022-01-19T05:44:00Z">
            <w:rPr>
              <w:rFonts w:cs="Arial"/>
              <w:b/>
              <w:bCs/>
              <w:color w:val="5F249F"/>
              <w:kern w:val="32"/>
              <w:sz w:val="36"/>
              <w:szCs w:val="32"/>
              <w:lang w:val="en-AU"/>
            </w:rPr>
          </w:rPrChange>
        </w:rPr>
      </w:pPr>
      <w:bookmarkStart w:id="1600" w:name="_Toc88474836"/>
      <w:r w:rsidRPr="00A52CD9">
        <w:rPr>
          <w:rFonts w:cs="Arial"/>
          <w:b/>
          <w:bCs/>
          <w:color w:val="5F249F"/>
          <w:kern w:val="32"/>
          <w:sz w:val="36"/>
          <w:szCs w:val="32"/>
          <w:rPrChange w:id="1601" w:author="Vermette, Stephane" w:date="2022-01-19T05:44:00Z">
            <w:rPr>
              <w:rFonts w:cs="Arial"/>
              <w:b/>
              <w:bCs/>
              <w:color w:val="5F249F"/>
              <w:kern w:val="32"/>
              <w:sz w:val="36"/>
              <w:szCs w:val="32"/>
              <w:lang w:val="en-AU"/>
            </w:rPr>
          </w:rPrChange>
        </w:rPr>
        <w:lastRenderedPageBreak/>
        <w:t>Process maps of non-technical services</w:t>
      </w:r>
      <w:bookmarkEnd w:id="1597"/>
      <w:bookmarkEnd w:id="1600"/>
    </w:p>
    <w:p w14:paraId="695989B6" w14:textId="0F21FD01" w:rsidR="001F4086" w:rsidRPr="00A52CD9" w:rsidRDefault="0078472D" w:rsidP="001F4086">
      <w:pPr>
        <w:keepNext/>
        <w:spacing w:after="120" w:line="280" w:lineRule="atLeast"/>
        <w:rPr>
          <w:b/>
          <w:i/>
          <w:color w:val="auto"/>
          <w:sz w:val="20"/>
          <w:rPrChange w:id="1602" w:author="Vermette, Stephane" w:date="2022-01-19T05:44:00Z">
            <w:rPr>
              <w:b/>
              <w:i/>
              <w:color w:val="auto"/>
              <w:sz w:val="20"/>
              <w:lang w:val="en-AU"/>
            </w:rPr>
          </w:rPrChange>
        </w:rPr>
      </w:pPr>
      <w:r w:rsidRPr="00A52CD9">
        <w:rPr>
          <w:sz w:val="20"/>
          <w:rPrChange w:id="1603" w:author="Vermette, Stephane" w:date="2022-01-19T05:44:00Z">
            <w:rPr>
              <w:sz w:val="20"/>
              <w:lang w:val="en-AU"/>
            </w:rPr>
          </w:rPrChange>
        </w:rPr>
        <w:t>We’ve provided below some representative samples of non-technical services. These are process flow/use case diagrams that systematically detail the process flows and triggers which are configured in U</w:t>
      </w:r>
      <w:r w:rsidR="000F4618" w:rsidRPr="00A52CD9">
        <w:rPr>
          <w:sz w:val="20"/>
          <w:rPrChange w:id="1604" w:author="Vermette, Stephane" w:date="2022-01-19T05:44:00Z">
            <w:rPr>
              <w:sz w:val="20"/>
              <w:lang w:val="en-AU"/>
            </w:rPr>
          </w:rPrChange>
        </w:rPr>
        <w:t>P</w:t>
      </w:r>
      <w:r w:rsidRPr="00A52CD9">
        <w:rPr>
          <w:sz w:val="20"/>
          <w:rPrChange w:id="1605" w:author="Vermette, Stephane" w:date="2022-01-19T05:44:00Z">
            <w:rPr>
              <w:sz w:val="20"/>
              <w:lang w:val="en-AU"/>
            </w:rPr>
          </w:rPrChange>
        </w:rPr>
        <w:t xml:space="preserve">time. </w:t>
      </w:r>
    </w:p>
    <w:p w14:paraId="2BF40DB5" w14:textId="68463B30" w:rsidR="0078472D" w:rsidRPr="00A52CD9" w:rsidRDefault="0078472D" w:rsidP="00D37941">
      <w:pPr>
        <w:keepNext/>
        <w:spacing w:after="120" w:line="280" w:lineRule="atLeast"/>
        <w:rPr>
          <w:sz w:val="20"/>
          <w:rPrChange w:id="1606" w:author="Vermette, Stephane" w:date="2022-01-19T05:44:00Z">
            <w:rPr>
              <w:sz w:val="20"/>
              <w:lang w:val="en-AU"/>
            </w:rPr>
          </w:rPrChange>
        </w:rPr>
      </w:pPr>
      <w:r w:rsidRPr="00A52CD9">
        <w:rPr>
          <w:sz w:val="20"/>
          <w:rPrChange w:id="1607" w:author="Vermette, Stephane" w:date="2022-01-19T05:44:00Z">
            <w:rPr>
              <w:sz w:val="20"/>
              <w:lang w:val="en-AU"/>
            </w:rPr>
          </w:rPrChange>
        </w:rPr>
        <w:t xml:space="preserve">The use cases we’ve provided are: </w:t>
      </w:r>
    </w:p>
    <w:p w14:paraId="4CBE9479" w14:textId="653694CB" w:rsidR="0078472D" w:rsidRPr="00A52CD9" w:rsidRDefault="0078472D" w:rsidP="00D37941">
      <w:pPr>
        <w:keepNext/>
        <w:spacing w:after="120" w:line="280" w:lineRule="atLeast"/>
        <w:rPr>
          <w:sz w:val="20"/>
          <w:rPrChange w:id="1608" w:author="Vermette, Stephane" w:date="2022-01-19T05:44:00Z">
            <w:rPr>
              <w:sz w:val="20"/>
              <w:lang w:val="en-AU"/>
            </w:rPr>
          </w:rPrChange>
        </w:rPr>
      </w:pPr>
      <w:r w:rsidRPr="00A52CD9">
        <w:rPr>
          <w:sz w:val="20"/>
          <w:rPrChange w:id="1609" w:author="Vermette, Stephane" w:date="2022-01-19T05:44:00Z">
            <w:rPr>
              <w:sz w:val="20"/>
              <w:lang w:val="en-AU"/>
            </w:rPr>
          </w:rPrChange>
        </w:rPr>
        <w:t>PC Device Lifecycle</w:t>
      </w:r>
    </w:p>
    <w:p w14:paraId="79F7241B" w14:textId="6F348287" w:rsidR="002F6C53" w:rsidRPr="00A52CD9" w:rsidRDefault="002F6C53" w:rsidP="002F6C53">
      <w:pPr>
        <w:keepNext/>
        <w:spacing w:after="120" w:line="280" w:lineRule="atLeast"/>
        <w:ind w:left="720"/>
        <w:rPr>
          <w:sz w:val="20"/>
          <w:rPrChange w:id="1610" w:author="Vermette, Stephane" w:date="2022-01-19T05:44:00Z">
            <w:rPr>
              <w:sz w:val="20"/>
              <w:lang w:val="en-AU"/>
            </w:rPr>
          </w:rPrChange>
        </w:rPr>
      </w:pPr>
      <w:r w:rsidRPr="00A52CD9">
        <w:rPr>
          <w:sz w:val="20"/>
          <w:rPrChange w:id="1611" w:author="Vermette, Stephane" w:date="2022-01-19T05:44:00Z">
            <w:rPr>
              <w:sz w:val="20"/>
              <w:lang w:val="en-AU"/>
            </w:rPr>
          </w:rPrChange>
        </w:rPr>
        <w:t>PC Refresh</w:t>
      </w:r>
    </w:p>
    <w:p w14:paraId="4C807A57" w14:textId="1A957E1B" w:rsidR="002F6C53" w:rsidRPr="00A52CD9" w:rsidRDefault="002F6C53" w:rsidP="002F6C53">
      <w:pPr>
        <w:keepNext/>
        <w:spacing w:after="120" w:line="280" w:lineRule="atLeast"/>
        <w:ind w:left="720"/>
        <w:rPr>
          <w:sz w:val="20"/>
          <w:rPrChange w:id="1612" w:author="Vermette, Stephane" w:date="2022-01-19T05:44:00Z">
            <w:rPr>
              <w:sz w:val="20"/>
              <w:lang w:val="en-AU"/>
            </w:rPr>
          </w:rPrChange>
        </w:rPr>
      </w:pPr>
      <w:r w:rsidRPr="00A52CD9">
        <w:rPr>
          <w:sz w:val="20"/>
          <w:rPrChange w:id="1613" w:author="Vermette, Stephane" w:date="2022-01-19T05:44:00Z">
            <w:rPr>
              <w:sz w:val="20"/>
              <w:lang w:val="en-AU"/>
            </w:rPr>
          </w:rPrChange>
        </w:rPr>
        <w:t>Break-Fix / Ship to Fix</w:t>
      </w:r>
    </w:p>
    <w:p w14:paraId="74139D42" w14:textId="036A4E58" w:rsidR="002E08BE" w:rsidRPr="00A52CD9" w:rsidRDefault="002E08BE" w:rsidP="002F6C53">
      <w:pPr>
        <w:keepNext/>
        <w:spacing w:after="120" w:line="280" w:lineRule="atLeast"/>
        <w:ind w:left="720"/>
        <w:rPr>
          <w:sz w:val="20"/>
          <w:rPrChange w:id="1614" w:author="Vermette, Stephane" w:date="2022-01-19T05:44:00Z">
            <w:rPr>
              <w:sz w:val="20"/>
              <w:lang w:val="en-AU"/>
            </w:rPr>
          </w:rPrChange>
        </w:rPr>
      </w:pPr>
      <w:r w:rsidRPr="00A52CD9">
        <w:rPr>
          <w:sz w:val="20"/>
          <w:rPrChange w:id="1615" w:author="Vermette, Stephane" w:date="2022-01-19T05:44:00Z">
            <w:rPr>
              <w:sz w:val="20"/>
              <w:lang w:val="en-AU"/>
            </w:rPr>
          </w:rPrChange>
        </w:rPr>
        <w:t>PC Return</w:t>
      </w:r>
    </w:p>
    <w:p w14:paraId="204C3061" w14:textId="44F043B5" w:rsidR="002E08BE" w:rsidRPr="00A52CD9" w:rsidRDefault="002E08BE" w:rsidP="002F6C53">
      <w:pPr>
        <w:keepNext/>
        <w:spacing w:after="120" w:line="280" w:lineRule="atLeast"/>
        <w:ind w:left="720"/>
        <w:rPr>
          <w:sz w:val="20"/>
          <w:rPrChange w:id="1616" w:author="Vermette, Stephane" w:date="2022-01-19T05:44:00Z">
            <w:rPr>
              <w:sz w:val="20"/>
              <w:lang w:val="en-AU"/>
            </w:rPr>
          </w:rPrChange>
        </w:rPr>
      </w:pPr>
      <w:r w:rsidRPr="00A52CD9">
        <w:rPr>
          <w:sz w:val="20"/>
          <w:rPrChange w:id="1617" w:author="Vermette, Stephane" w:date="2022-01-19T05:44:00Z">
            <w:rPr>
              <w:sz w:val="20"/>
              <w:lang w:val="en-AU"/>
            </w:rPr>
          </w:rPrChange>
        </w:rPr>
        <w:t>Report Lost or Stolen Device</w:t>
      </w:r>
    </w:p>
    <w:p w14:paraId="4652B6E1" w14:textId="77777777" w:rsidR="0078472D" w:rsidRPr="00A52CD9" w:rsidRDefault="0078472D" w:rsidP="00D37941">
      <w:pPr>
        <w:keepNext/>
        <w:spacing w:after="120" w:line="280" w:lineRule="atLeast"/>
        <w:rPr>
          <w:sz w:val="20"/>
          <w:rPrChange w:id="1618" w:author="Vermette, Stephane" w:date="2022-01-19T05:44:00Z">
            <w:rPr>
              <w:sz w:val="20"/>
              <w:lang w:val="en-AU"/>
            </w:rPr>
          </w:rPrChange>
        </w:rPr>
      </w:pPr>
      <w:r w:rsidRPr="00A52CD9">
        <w:rPr>
          <w:sz w:val="20"/>
          <w:rPrChange w:id="1619" w:author="Vermette, Stephane" w:date="2022-01-19T05:44:00Z">
            <w:rPr>
              <w:sz w:val="20"/>
              <w:lang w:val="en-AU"/>
            </w:rPr>
          </w:rPrChange>
        </w:rPr>
        <w:t>Knowledge Search</w:t>
      </w:r>
    </w:p>
    <w:p w14:paraId="6E3EB62B" w14:textId="77777777" w:rsidR="0078472D" w:rsidRPr="00A52CD9" w:rsidRDefault="0078472D" w:rsidP="00D37941">
      <w:pPr>
        <w:keepNext/>
        <w:spacing w:after="120" w:line="280" w:lineRule="atLeast"/>
        <w:rPr>
          <w:sz w:val="20"/>
          <w:rPrChange w:id="1620" w:author="Vermette, Stephane" w:date="2022-01-19T05:44:00Z">
            <w:rPr>
              <w:sz w:val="20"/>
              <w:lang w:val="en-AU"/>
            </w:rPr>
          </w:rPrChange>
        </w:rPr>
      </w:pPr>
      <w:r w:rsidRPr="00A52CD9">
        <w:rPr>
          <w:sz w:val="20"/>
          <w:rPrChange w:id="1621" w:author="Vermette, Stephane" w:date="2022-01-19T05:44:00Z">
            <w:rPr>
              <w:sz w:val="20"/>
              <w:lang w:val="en-AU"/>
            </w:rPr>
          </w:rPrChange>
        </w:rPr>
        <w:t xml:space="preserve">Agent Chat, and </w:t>
      </w:r>
    </w:p>
    <w:p w14:paraId="76DF870E" w14:textId="36605850" w:rsidR="0078472D" w:rsidRPr="00A52CD9" w:rsidRDefault="0078472D" w:rsidP="00D37941">
      <w:pPr>
        <w:keepNext/>
        <w:spacing w:after="120" w:line="280" w:lineRule="atLeast"/>
        <w:rPr>
          <w:rPrChange w:id="1622" w:author="Vermette, Stephane" w:date="2022-01-19T05:44:00Z">
            <w:rPr>
              <w:lang w:val="en-AU"/>
            </w:rPr>
          </w:rPrChange>
        </w:rPr>
      </w:pPr>
      <w:r w:rsidRPr="00A52CD9">
        <w:rPr>
          <w:sz w:val="20"/>
          <w:rPrChange w:id="1623" w:author="Vermette, Stephane" w:date="2022-01-19T05:44:00Z">
            <w:rPr>
              <w:sz w:val="20"/>
              <w:lang w:val="en-AU"/>
            </w:rPr>
          </w:rPrChange>
        </w:rPr>
        <w:t>Software</w:t>
      </w:r>
      <w:r w:rsidR="0013120A" w:rsidRPr="00A52CD9">
        <w:rPr>
          <w:sz w:val="20"/>
          <w:rPrChange w:id="1624" w:author="Vermette, Stephane" w:date="2022-01-19T05:44:00Z">
            <w:rPr>
              <w:sz w:val="20"/>
              <w:lang w:val="en-AU"/>
            </w:rPr>
          </w:rPrChange>
        </w:rPr>
        <w:t xml:space="preserve"> </w:t>
      </w:r>
      <w:r w:rsidRPr="00A52CD9">
        <w:rPr>
          <w:sz w:val="20"/>
          <w:rPrChange w:id="1625" w:author="Vermette, Stephane" w:date="2022-01-19T05:44:00Z">
            <w:rPr>
              <w:sz w:val="20"/>
              <w:lang w:val="en-AU"/>
            </w:rPr>
          </w:rPrChange>
        </w:rPr>
        <w:t>Request</w:t>
      </w:r>
      <w:r w:rsidRPr="00A52CD9">
        <w:rPr>
          <w:rPrChange w:id="1626" w:author="Vermette, Stephane" w:date="2022-01-19T05:44:00Z">
            <w:rPr>
              <w:lang w:val="en-AU"/>
            </w:rPr>
          </w:rPrChange>
        </w:rPr>
        <w:br/>
      </w:r>
    </w:p>
    <w:p w14:paraId="784D129A" w14:textId="77777777" w:rsidR="0078472D" w:rsidRPr="00A52CD9" w:rsidRDefault="0078472D" w:rsidP="00210733">
      <w:pPr>
        <w:numPr>
          <w:ilvl w:val="0"/>
          <w:numId w:val="60"/>
        </w:numPr>
        <w:spacing w:after="120" w:line="280" w:lineRule="atLeast"/>
        <w:ind w:left="0" w:firstLine="0"/>
        <w:jc w:val="both"/>
        <w:rPr>
          <w:b/>
          <w:bCs/>
          <w:szCs w:val="22"/>
          <w:rPrChange w:id="1627" w:author="Vermette, Stephane" w:date="2022-01-19T05:44:00Z">
            <w:rPr>
              <w:b/>
              <w:bCs/>
              <w:szCs w:val="22"/>
              <w:lang w:val="en-AU"/>
            </w:rPr>
          </w:rPrChange>
        </w:rPr>
        <w:sectPr w:rsidR="0078472D" w:rsidRPr="00A52CD9" w:rsidSect="00763E17">
          <w:headerReference w:type="default" r:id="rId100"/>
          <w:pgSz w:w="11907" w:h="16839" w:code="9"/>
          <w:pgMar w:top="1440" w:right="1440" w:bottom="1440" w:left="1440" w:header="476" w:footer="1304" w:gutter="0"/>
          <w:cols w:space="720"/>
          <w:docGrid w:linePitch="299"/>
        </w:sectPr>
      </w:pPr>
    </w:p>
    <w:p w14:paraId="49447369" w14:textId="74D11691" w:rsidR="009C36C8" w:rsidRPr="00A52CD9" w:rsidRDefault="009C36C8" w:rsidP="00A52CD9">
      <w:pPr>
        <w:pStyle w:val="BodyText"/>
      </w:pPr>
      <w:bookmarkStart w:id="1628" w:name="_PC_Device_Lifecycle"/>
      <w:bookmarkStart w:id="1629" w:name="_Toc88474837"/>
      <w:bookmarkEnd w:id="1628"/>
      <w:r w:rsidRPr="00A52CD9">
        <w:lastRenderedPageBreak/>
        <w:t>PC Device Lifecycle</w:t>
      </w:r>
      <w:bookmarkEnd w:id="1629"/>
    </w:p>
    <w:p w14:paraId="74E857BA" w14:textId="3FE08362" w:rsidR="00D66453" w:rsidRPr="00A52CD9" w:rsidRDefault="00D66453" w:rsidP="00D66453">
      <w:pPr>
        <w:rPr>
          <w:sz w:val="19"/>
          <w:szCs w:val="19"/>
          <w:shd w:val="clear" w:color="auto" w:fill="FFFFFF"/>
        </w:rPr>
      </w:pPr>
      <w:r w:rsidRPr="00A52CD9">
        <w:t>PC Lifecycle Workflow</w:t>
      </w:r>
      <w:r w:rsidRPr="00A52CD9">
        <w:rPr>
          <w:sz w:val="19"/>
          <w:szCs w:val="19"/>
          <w:shd w:val="clear" w:color="auto" w:fill="FFFFFF"/>
        </w:rPr>
        <w:t xml:space="preserve"> </w:t>
      </w:r>
    </w:p>
    <w:p w14:paraId="145B9D9B" w14:textId="77777777" w:rsidR="00651803" w:rsidRPr="00A52CD9" w:rsidRDefault="00651803" w:rsidP="00A52CD9">
      <w:pPr>
        <w:pStyle w:val="BodyText"/>
      </w:pPr>
    </w:p>
    <w:p w14:paraId="620C65C0" w14:textId="4C047926" w:rsidR="009C36C8" w:rsidRPr="00A52CD9" w:rsidRDefault="009C36C8" w:rsidP="009C36C8">
      <w:pPr>
        <w:spacing w:after="120" w:line="280" w:lineRule="atLeast"/>
        <w:rPr>
          <w:sz w:val="20"/>
          <w:rPrChange w:id="1630" w:author="Vermette, Stephane" w:date="2022-01-19T05:44:00Z">
            <w:rPr>
              <w:sz w:val="20"/>
              <w:lang w:val="en-AU"/>
            </w:rPr>
          </w:rPrChange>
        </w:rPr>
      </w:pPr>
      <w:r w:rsidRPr="00A52CD9">
        <w:rPr>
          <w:sz w:val="20"/>
          <w:rPrChange w:id="1631" w:author="Vermette, Stephane" w:date="2022-01-19T05:44:00Z">
            <w:rPr>
              <w:noProof/>
              <w:sz w:val="20"/>
              <w:lang w:val="en-AU"/>
            </w:rPr>
          </w:rPrChange>
        </w:rPr>
        <w:drawing>
          <wp:inline distT="0" distB="0" distL="0" distR="0" wp14:anchorId="2461FFF1" wp14:editId="5EA4943E">
            <wp:extent cx="9158436" cy="3466214"/>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207341" cy="3484723"/>
                    </a:xfrm>
                    <a:prstGeom prst="rect">
                      <a:avLst/>
                    </a:prstGeom>
                  </pic:spPr>
                </pic:pic>
              </a:graphicData>
            </a:graphic>
          </wp:inline>
        </w:drawing>
      </w:r>
    </w:p>
    <w:p w14:paraId="62A88E81" w14:textId="0E1D9C7D" w:rsidR="00B9251C" w:rsidRPr="00A52CD9" w:rsidRDefault="00B9251C" w:rsidP="009C36C8">
      <w:pPr>
        <w:spacing w:after="120" w:line="280" w:lineRule="atLeast"/>
        <w:rPr>
          <w:sz w:val="20"/>
          <w:rPrChange w:id="1632" w:author="Vermette, Stephane" w:date="2022-01-19T05:44:00Z">
            <w:rPr>
              <w:sz w:val="20"/>
              <w:lang w:val="en-AU"/>
            </w:rPr>
          </w:rPrChange>
        </w:rPr>
      </w:pPr>
    </w:p>
    <w:p w14:paraId="21091B6A" w14:textId="69987993" w:rsidR="00B9251C" w:rsidRPr="00A52CD9" w:rsidRDefault="00B9251C" w:rsidP="009C36C8">
      <w:pPr>
        <w:spacing w:after="120" w:line="280" w:lineRule="atLeast"/>
        <w:rPr>
          <w:sz w:val="20"/>
          <w:rPrChange w:id="1633" w:author="Vermette, Stephane" w:date="2022-01-19T05:44:00Z">
            <w:rPr>
              <w:sz w:val="20"/>
              <w:lang w:val="en-AU"/>
            </w:rPr>
          </w:rPrChange>
        </w:rPr>
      </w:pPr>
      <w:r w:rsidRPr="00A52CD9">
        <w:rPr>
          <w:sz w:val="20"/>
          <w:rPrChange w:id="1634" w:author="Vermette, Stephane" w:date="2022-01-19T05:44:00Z">
            <w:rPr>
              <w:noProof/>
              <w:sz w:val="20"/>
              <w:lang w:val="en-AU"/>
            </w:rPr>
          </w:rPrChange>
        </w:rPr>
        <w:lastRenderedPageBreak/>
        <w:drawing>
          <wp:inline distT="0" distB="0" distL="0" distR="0" wp14:anchorId="011E2558" wp14:editId="7C8B4B73">
            <wp:extent cx="8794564" cy="3311611"/>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807322" cy="3316415"/>
                    </a:xfrm>
                    <a:prstGeom prst="rect">
                      <a:avLst/>
                    </a:prstGeom>
                  </pic:spPr>
                </pic:pic>
              </a:graphicData>
            </a:graphic>
          </wp:inline>
        </w:drawing>
      </w:r>
    </w:p>
    <w:p w14:paraId="197CF02B" w14:textId="55953EFD" w:rsidR="00B9251C" w:rsidRPr="00A52CD9" w:rsidRDefault="00B9251C" w:rsidP="009C36C8">
      <w:pPr>
        <w:spacing w:after="120" w:line="280" w:lineRule="atLeast"/>
        <w:rPr>
          <w:sz w:val="20"/>
          <w:rPrChange w:id="1635" w:author="Vermette, Stephane" w:date="2022-01-19T05:44:00Z">
            <w:rPr>
              <w:sz w:val="20"/>
              <w:lang w:val="en-AU"/>
            </w:rPr>
          </w:rPrChange>
        </w:rPr>
      </w:pPr>
    </w:p>
    <w:p w14:paraId="599E4208" w14:textId="275809BF" w:rsidR="00B9251C" w:rsidRPr="00A52CD9" w:rsidRDefault="00B9251C" w:rsidP="009C36C8">
      <w:pPr>
        <w:spacing w:after="120" w:line="280" w:lineRule="atLeast"/>
        <w:rPr>
          <w:sz w:val="20"/>
          <w:rPrChange w:id="1636" w:author="Vermette, Stephane" w:date="2022-01-19T05:44:00Z">
            <w:rPr>
              <w:sz w:val="20"/>
              <w:lang w:val="en-AU"/>
            </w:rPr>
          </w:rPrChange>
        </w:rPr>
      </w:pPr>
      <w:r w:rsidRPr="00A52CD9">
        <w:rPr>
          <w:sz w:val="20"/>
          <w:rPrChange w:id="1637" w:author="Vermette, Stephane" w:date="2022-01-19T05:44:00Z">
            <w:rPr>
              <w:noProof/>
              <w:sz w:val="20"/>
              <w:lang w:val="en-AU"/>
            </w:rPr>
          </w:rPrChange>
        </w:rPr>
        <w:lastRenderedPageBreak/>
        <w:drawing>
          <wp:inline distT="0" distB="0" distL="0" distR="0" wp14:anchorId="777A99E2" wp14:editId="356E6777">
            <wp:extent cx="8754350" cy="33528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773523" cy="3360143"/>
                    </a:xfrm>
                    <a:prstGeom prst="rect">
                      <a:avLst/>
                    </a:prstGeom>
                  </pic:spPr>
                </pic:pic>
              </a:graphicData>
            </a:graphic>
          </wp:inline>
        </w:drawing>
      </w:r>
    </w:p>
    <w:p w14:paraId="10A85217" w14:textId="02695572" w:rsidR="009C36C8" w:rsidRPr="00A52CD9" w:rsidRDefault="00B9251C" w:rsidP="009C36C8">
      <w:pPr>
        <w:spacing w:after="120" w:line="280" w:lineRule="atLeast"/>
        <w:rPr>
          <w:sz w:val="20"/>
          <w:rPrChange w:id="1638" w:author="Vermette, Stephane" w:date="2022-01-19T05:44:00Z">
            <w:rPr>
              <w:sz w:val="20"/>
              <w:lang w:val="en-AU"/>
            </w:rPr>
          </w:rPrChange>
        </w:rPr>
      </w:pPr>
      <w:r w:rsidRPr="00A52CD9">
        <w:rPr>
          <w:sz w:val="20"/>
          <w:rPrChange w:id="1639" w:author="Vermette, Stephane" w:date="2022-01-19T05:44:00Z">
            <w:rPr>
              <w:noProof/>
              <w:sz w:val="20"/>
              <w:lang w:val="en-AU"/>
            </w:rPr>
          </w:rPrChange>
        </w:rPr>
        <w:lastRenderedPageBreak/>
        <w:drawing>
          <wp:inline distT="0" distB="0" distL="0" distR="0" wp14:anchorId="1DFF9B0E" wp14:editId="71EC3B1B">
            <wp:extent cx="8811130" cy="37976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844084" cy="3811846"/>
                    </a:xfrm>
                    <a:prstGeom prst="rect">
                      <a:avLst/>
                    </a:prstGeom>
                  </pic:spPr>
                </pic:pic>
              </a:graphicData>
            </a:graphic>
          </wp:inline>
        </w:drawing>
      </w:r>
    </w:p>
    <w:p w14:paraId="304F1EA7" w14:textId="0271D5FF" w:rsidR="0078472D" w:rsidRPr="00A52CD9" w:rsidRDefault="0078472D" w:rsidP="00A52CD9">
      <w:pPr>
        <w:pStyle w:val="BodyText"/>
      </w:pPr>
      <w:bookmarkStart w:id="1640" w:name="_Toc88474838"/>
      <w:r w:rsidRPr="00A52CD9">
        <w:t>Knowledge - Entitlement based Knowledge search using U</w:t>
      </w:r>
      <w:r w:rsidR="000F4618" w:rsidRPr="00A52CD9">
        <w:t>P</w:t>
      </w:r>
      <w:r w:rsidRPr="00A52CD9">
        <w:t>time and ServiceNow</w:t>
      </w:r>
      <w:bookmarkEnd w:id="1640"/>
    </w:p>
    <w:p w14:paraId="3EE4C4B2" w14:textId="1AFAFD55" w:rsidR="0078472D" w:rsidRPr="00A52CD9" w:rsidRDefault="0078472D" w:rsidP="00697400">
      <w:pPr>
        <w:spacing w:after="120" w:line="280" w:lineRule="atLeast"/>
        <w:rPr>
          <w:sz w:val="20"/>
          <w:rPrChange w:id="1641" w:author="Vermette, Stephane" w:date="2022-01-19T05:44:00Z">
            <w:rPr>
              <w:sz w:val="20"/>
              <w:lang w:val="en-AU"/>
            </w:rPr>
          </w:rPrChange>
        </w:rPr>
      </w:pPr>
      <w:r w:rsidRPr="00A52CD9">
        <w:rPr>
          <w:sz w:val="20"/>
          <w:rPrChange w:id="1642" w:author="Vermette, Stephane" w:date="2022-01-19T05:44:00Z">
            <w:rPr>
              <w:noProof/>
              <w:sz w:val="20"/>
              <w:lang w:val="en-AU"/>
            </w:rPr>
          </w:rPrChange>
        </w:rPr>
        <w:lastRenderedPageBreak/>
        <w:drawing>
          <wp:inline distT="0" distB="0" distL="0" distR="0" wp14:anchorId="7844C805" wp14:editId="01BA6C5E">
            <wp:extent cx="9282508" cy="21418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319955" cy="2150478"/>
                    </a:xfrm>
                    <a:prstGeom prst="rect">
                      <a:avLst/>
                    </a:prstGeom>
                  </pic:spPr>
                </pic:pic>
              </a:graphicData>
            </a:graphic>
          </wp:inline>
        </w:drawing>
      </w:r>
    </w:p>
    <w:p w14:paraId="695AA8E5" w14:textId="77777777" w:rsidR="0078472D" w:rsidRPr="00A52CD9" w:rsidRDefault="0078472D" w:rsidP="00A52CD9">
      <w:pPr>
        <w:pStyle w:val="BodyText"/>
      </w:pPr>
      <w:bookmarkStart w:id="1643" w:name="_Toc88474839"/>
      <w:r w:rsidRPr="00A52CD9">
        <w:t>Agent Chat – Service Desk agent chat, with Sentiment Capture</w:t>
      </w:r>
      <w:bookmarkEnd w:id="1643"/>
    </w:p>
    <w:p w14:paraId="560E36ED" w14:textId="52717173" w:rsidR="0078472D" w:rsidRPr="00A52CD9" w:rsidRDefault="0078472D" w:rsidP="00004CDF">
      <w:pPr>
        <w:spacing w:after="120" w:line="280" w:lineRule="atLeast"/>
        <w:rPr>
          <w:sz w:val="20"/>
          <w:rPrChange w:id="1644" w:author="Vermette, Stephane" w:date="2022-01-19T05:44:00Z">
            <w:rPr>
              <w:sz w:val="20"/>
              <w:lang w:val="en-AU"/>
            </w:rPr>
          </w:rPrChange>
        </w:rPr>
      </w:pPr>
      <w:r w:rsidRPr="00A52CD9">
        <w:rPr>
          <w:sz w:val="20"/>
          <w:rPrChange w:id="1645" w:author="Vermette, Stephane" w:date="2022-01-19T05:44:00Z">
            <w:rPr>
              <w:noProof/>
              <w:sz w:val="20"/>
              <w:lang w:val="en-AU"/>
            </w:rPr>
          </w:rPrChange>
        </w:rPr>
        <w:lastRenderedPageBreak/>
        <w:drawing>
          <wp:inline distT="0" distB="0" distL="0" distR="0" wp14:anchorId="67DC120F" wp14:editId="00ADC756">
            <wp:extent cx="8724799" cy="3331923"/>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740661" cy="3337981"/>
                    </a:xfrm>
                    <a:prstGeom prst="rect">
                      <a:avLst/>
                    </a:prstGeom>
                  </pic:spPr>
                </pic:pic>
              </a:graphicData>
            </a:graphic>
          </wp:inline>
        </w:drawing>
      </w:r>
    </w:p>
    <w:p w14:paraId="651A289C" w14:textId="77777777" w:rsidR="002F2439" w:rsidRPr="00A52CD9" w:rsidRDefault="002F2439" w:rsidP="00004CDF">
      <w:pPr>
        <w:spacing w:after="120" w:line="280" w:lineRule="atLeast"/>
        <w:rPr>
          <w:sz w:val="20"/>
          <w:rPrChange w:id="1646" w:author="Vermette, Stephane" w:date="2022-01-19T05:44:00Z">
            <w:rPr>
              <w:sz w:val="20"/>
              <w:lang w:val="en-AU"/>
            </w:rPr>
          </w:rPrChange>
        </w:rPr>
      </w:pPr>
    </w:p>
    <w:p w14:paraId="49BE2DFA" w14:textId="71626CE6" w:rsidR="009C36C8" w:rsidRPr="00A52CD9" w:rsidRDefault="0078472D" w:rsidP="00A52CD9">
      <w:pPr>
        <w:pStyle w:val="BodyText"/>
      </w:pPr>
      <w:bookmarkStart w:id="1647" w:name="_Toc88474840"/>
      <w:r w:rsidRPr="00A52CD9">
        <w:t>Software Request</w:t>
      </w:r>
      <w:bookmarkEnd w:id="1647"/>
    </w:p>
    <w:p w14:paraId="044B81D9" w14:textId="2D162E5B" w:rsidR="009C36C8" w:rsidRPr="00A52CD9" w:rsidRDefault="009C36C8" w:rsidP="00A52CD9">
      <w:pPr>
        <w:pStyle w:val="BodyText"/>
      </w:pPr>
      <w:r w:rsidRPr="00A52CD9">
        <w:t xml:space="preserve">Software is deployed using user entitlement model, software does not need license verification.  </w:t>
      </w:r>
    </w:p>
    <w:p w14:paraId="79148CD9" w14:textId="77777777" w:rsidR="0078472D" w:rsidRPr="00A52CD9" w:rsidRDefault="0078472D" w:rsidP="00004CDF">
      <w:pPr>
        <w:spacing w:after="120" w:line="280" w:lineRule="atLeast"/>
        <w:ind w:left="360"/>
        <w:rPr>
          <w:sz w:val="20"/>
          <w:rPrChange w:id="1648" w:author="Vermette, Stephane" w:date="2022-01-19T05:44:00Z">
            <w:rPr>
              <w:sz w:val="20"/>
              <w:lang w:val="en-AU"/>
            </w:rPr>
          </w:rPrChange>
        </w:rPr>
      </w:pPr>
      <w:r w:rsidRPr="00A52CD9">
        <w:rPr>
          <w:sz w:val="20"/>
          <w:rPrChange w:id="1649" w:author="Vermette, Stephane" w:date="2022-01-19T05:44:00Z">
            <w:rPr>
              <w:noProof/>
              <w:sz w:val="20"/>
              <w:lang w:val="en-AU"/>
            </w:rPr>
          </w:rPrChange>
        </w:rPr>
        <w:lastRenderedPageBreak/>
        <w:drawing>
          <wp:inline distT="0" distB="0" distL="0" distR="0" wp14:anchorId="25C4D85B" wp14:editId="0BACD1B0">
            <wp:extent cx="8948368" cy="4133589"/>
            <wp:effectExtent l="0" t="0" r="571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966491" cy="4141961"/>
                    </a:xfrm>
                    <a:prstGeom prst="rect">
                      <a:avLst/>
                    </a:prstGeom>
                  </pic:spPr>
                </pic:pic>
              </a:graphicData>
            </a:graphic>
          </wp:inline>
        </w:drawing>
      </w:r>
    </w:p>
    <w:p w14:paraId="246C4876" w14:textId="77777777" w:rsidR="0078472D" w:rsidRPr="00A52CD9" w:rsidRDefault="0078472D" w:rsidP="00004CDF">
      <w:pPr>
        <w:spacing w:after="120" w:line="280" w:lineRule="atLeast"/>
        <w:rPr>
          <w:sz w:val="20"/>
          <w:rPrChange w:id="1650" w:author="Vermette, Stephane" w:date="2022-01-19T05:44:00Z">
            <w:rPr>
              <w:sz w:val="20"/>
              <w:lang w:val="en-AU"/>
            </w:rPr>
          </w:rPrChange>
        </w:rPr>
      </w:pPr>
      <w:r w:rsidRPr="00A52CD9">
        <w:rPr>
          <w:sz w:val="20"/>
          <w:rPrChange w:id="1651" w:author="Vermette, Stephane" w:date="2022-01-19T05:44:00Z">
            <w:rPr>
              <w:sz w:val="20"/>
              <w:lang w:val="en-AU"/>
            </w:rPr>
          </w:rPrChange>
        </w:rPr>
        <w:t xml:space="preserve">     </w:t>
      </w:r>
    </w:p>
    <w:p w14:paraId="6924926F" w14:textId="77777777" w:rsidR="0078472D" w:rsidRPr="00A52CD9" w:rsidRDefault="0078472D" w:rsidP="00004CDF">
      <w:pPr>
        <w:spacing w:after="120" w:line="280" w:lineRule="atLeast"/>
        <w:ind w:left="360"/>
        <w:rPr>
          <w:sz w:val="20"/>
          <w:rPrChange w:id="1652" w:author="Vermette, Stephane" w:date="2022-01-19T05:44:00Z">
            <w:rPr>
              <w:sz w:val="20"/>
              <w:lang w:val="en-AU"/>
            </w:rPr>
          </w:rPrChange>
        </w:rPr>
      </w:pPr>
    </w:p>
    <w:p w14:paraId="3B1295AD" w14:textId="77777777" w:rsidR="0078472D" w:rsidRPr="00A52CD9" w:rsidRDefault="0078472D" w:rsidP="00004CDF">
      <w:pPr>
        <w:keepNext/>
        <w:pageBreakBefore/>
        <w:widowControl w:val="0"/>
        <w:spacing w:after="200" w:line="440" w:lineRule="atLeast"/>
        <w:outlineLvl w:val="0"/>
        <w:rPr>
          <w:rFonts w:cs="Arial"/>
          <w:b/>
          <w:bCs/>
          <w:color w:val="5F249F"/>
          <w:kern w:val="32"/>
          <w:sz w:val="36"/>
          <w:szCs w:val="32"/>
          <w:rPrChange w:id="1653" w:author="Vermette, Stephane" w:date="2022-01-19T05:44:00Z">
            <w:rPr>
              <w:rFonts w:cs="Arial"/>
              <w:b/>
              <w:bCs/>
              <w:color w:val="5F249F"/>
              <w:kern w:val="32"/>
              <w:sz w:val="36"/>
              <w:szCs w:val="32"/>
              <w:lang w:val="en-AU"/>
            </w:rPr>
          </w:rPrChange>
        </w:rPr>
        <w:sectPr w:rsidR="0078472D" w:rsidRPr="00A52CD9" w:rsidSect="00763E17">
          <w:footerReference w:type="default" r:id="rId108"/>
          <w:pgSz w:w="16839" w:h="11907" w:orient="landscape" w:code="9"/>
          <w:pgMar w:top="1440" w:right="1440" w:bottom="1440" w:left="1440" w:header="476" w:footer="1304" w:gutter="0"/>
          <w:cols w:space="720"/>
          <w:docGrid w:linePitch="299"/>
        </w:sectPr>
      </w:pPr>
    </w:p>
    <w:p w14:paraId="1154C8DC" w14:textId="3DF19C9A" w:rsidR="001974CF" w:rsidRPr="00A52CD9" w:rsidRDefault="001974CF" w:rsidP="00A52CD9">
      <w:pPr>
        <w:pStyle w:val="Heading1"/>
      </w:pPr>
      <w:bookmarkStart w:id="1654" w:name="_Toc88474841"/>
      <w:commentRangeStart w:id="1655"/>
      <w:r w:rsidRPr="00A52CD9">
        <w:lastRenderedPageBreak/>
        <w:t>Develop Solution Strategy – Initial Release (R2)</w:t>
      </w:r>
      <w:bookmarkEnd w:id="1654"/>
      <w:commentRangeEnd w:id="1655"/>
      <w:r w:rsidR="00D42205" w:rsidRPr="00A52CD9">
        <w:rPr>
          <w:rStyle w:val="CommentReference"/>
          <w:rFonts w:cs="Times New Roman"/>
          <w:b w:val="0"/>
          <w:bCs w:val="0"/>
          <w:color w:val="000000"/>
          <w:kern w:val="0"/>
          <w:lang w:val="en-US"/>
        </w:rPr>
        <w:commentReference w:id="1655"/>
      </w:r>
    </w:p>
    <w:p w14:paraId="7856A815" w14:textId="77777777" w:rsidR="001974CF" w:rsidRPr="00A52CD9" w:rsidRDefault="001974CF" w:rsidP="00A52CD9">
      <w:pPr>
        <w:pStyle w:val="BodyText"/>
      </w:pPr>
      <w:r w:rsidRPr="00A52CD9">
        <w:t xml:space="preserve">In developing the DXC UPtime solution, it is imperative to understand as much of the client’s current Modern Workplace environment (for existing clients) and the requirements from Modern Workplace perspective for an opportunity/deal (new logos) as well as Client Business Objectives and future scope needs to be identified. </w:t>
      </w:r>
    </w:p>
    <w:p w14:paraId="2F7B2A03" w14:textId="77777777" w:rsidR="001974CF" w:rsidRPr="00A52CD9" w:rsidRDefault="001974CF" w:rsidP="00A52CD9">
      <w:pPr>
        <w:pStyle w:val="BodyText"/>
      </w:pPr>
      <w:r w:rsidRPr="00A52CD9">
        <w:t xml:space="preserve">The DXC Uptime Offering is based on a standard service configuration, designed to provide an enhanced user experience. This is based on providing fully integrated and automated Modern Workplace services to customers and to increase the overall value of Modern Workplace services by combining Automation, Analytics, and Intelligence. </w:t>
      </w:r>
    </w:p>
    <w:p w14:paraId="23077CA6" w14:textId="48A85624" w:rsidR="001974CF" w:rsidRPr="00A52CD9" w:rsidRDefault="001974CF" w:rsidP="00A52CD9">
      <w:pPr>
        <w:pStyle w:val="BodyText"/>
        <w:rPr>
          <w:lang w:eastAsia="en-GB"/>
        </w:rPr>
      </w:pPr>
      <w:bookmarkStart w:id="1656" w:name="_Toc88474842"/>
      <w:r w:rsidRPr="00A52CD9">
        <w:rPr>
          <w:lang w:eastAsia="en-GB"/>
        </w:rPr>
        <w:t>Deal Qualification:</w:t>
      </w:r>
      <w:bookmarkEnd w:id="1656"/>
      <w:r w:rsidRPr="00A52CD9">
        <w:rPr>
          <w:lang w:eastAsia="en-GB"/>
        </w:rPr>
        <w:t xml:space="preserve"> </w:t>
      </w:r>
    </w:p>
    <w:p w14:paraId="7145B1B0" w14:textId="77777777" w:rsidR="001974CF" w:rsidRPr="00A52CD9" w:rsidRDefault="001974CF" w:rsidP="00A52CD9">
      <w:pPr>
        <w:pStyle w:val="BodyText"/>
      </w:pPr>
      <w:r w:rsidRPr="00A52CD9">
        <w:t xml:space="preserve">Besides Digital Support Services and Device Management Services (PC-Lifecycle) as the pre-requisite services that DXC must deliver/propose, and Client owned ServiceNow and/or Platform-X to offer UPtime, Sales/Solution team need to qualify an opportunity whether we can propose UPtime offering. </w:t>
      </w:r>
    </w:p>
    <w:p w14:paraId="19BE8E6C" w14:textId="77777777" w:rsidR="001974CF" w:rsidRPr="00A52CD9" w:rsidRDefault="001974CF" w:rsidP="00A52CD9">
      <w:pPr>
        <w:pStyle w:val="BodyText"/>
      </w:pPr>
      <w:r w:rsidRPr="00A52CD9">
        <w:t xml:space="preserve">UPtime can be offered to existing accounts/clients or new logo/opportunities where DXC </w:t>
      </w:r>
      <w:proofErr w:type="spellStart"/>
      <w:r w:rsidRPr="00A52CD9">
        <w:t>provices</w:t>
      </w:r>
      <w:proofErr w:type="spellEnd"/>
      <w:r w:rsidRPr="00A52CD9">
        <w:t xml:space="preserve"> Modern Workplace sub-offerings with Digital Support Services and Modern Device Management Services as a pre-requisite. </w:t>
      </w:r>
    </w:p>
    <w:p w14:paraId="3E6A84D9" w14:textId="77777777" w:rsidR="001974CF" w:rsidRPr="00A52CD9" w:rsidRDefault="001974CF" w:rsidP="001974CF">
      <w:r w:rsidRPr="00A52CD9">
        <w:t>Follow the below flow-chart provides a high-level qualification criterion early during the deal phase. Exceptions will be handled based on the client specific requirements.</w:t>
      </w:r>
    </w:p>
    <w:p w14:paraId="17775AD7" w14:textId="77777777" w:rsidR="001974CF" w:rsidRPr="00A52CD9" w:rsidRDefault="001974CF" w:rsidP="001974CF">
      <w:r w:rsidRPr="00A52CD9">
        <w:rPr>
          <w:sz w:val="20"/>
          <w:szCs w:val="18"/>
          <w:rPrChange w:id="1657" w:author="Vermette, Stephane" w:date="2022-01-19T05:44:00Z">
            <w:rPr>
              <w:noProof/>
              <w:sz w:val="20"/>
              <w:szCs w:val="18"/>
            </w:rPr>
          </w:rPrChange>
        </w:rPr>
        <w:drawing>
          <wp:inline distT="0" distB="0" distL="0" distR="0" wp14:anchorId="3CF4EE81" wp14:editId="1B6E9160">
            <wp:extent cx="5649361" cy="287893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14723" cy="2912240"/>
                    </a:xfrm>
                    <a:prstGeom prst="rect">
                      <a:avLst/>
                    </a:prstGeom>
                    <a:noFill/>
                  </pic:spPr>
                </pic:pic>
              </a:graphicData>
            </a:graphic>
          </wp:inline>
        </w:drawing>
      </w:r>
    </w:p>
    <w:p w14:paraId="58E4B40F" w14:textId="77777777" w:rsidR="001974CF" w:rsidRPr="00A52CD9" w:rsidRDefault="001974CF" w:rsidP="001974CF"/>
    <w:p w14:paraId="58DC8800" w14:textId="77777777" w:rsidR="001974CF" w:rsidRPr="00A52CD9" w:rsidRDefault="001974CF" w:rsidP="001974CF">
      <w:r w:rsidRPr="00A52CD9">
        <w:t>Basic deal qualifications questionnaire for your reference. This may subject to change based on the client specific requirements. Please contact offering team for guidance.</w:t>
      </w:r>
    </w:p>
    <w:p w14:paraId="1F5A5F10" w14:textId="77777777" w:rsidR="001974CF" w:rsidRPr="00A52CD9" w:rsidRDefault="001974CF" w:rsidP="00210733">
      <w:pPr>
        <w:pStyle w:val="ListParagraph"/>
        <w:numPr>
          <w:ilvl w:val="0"/>
          <w:numId w:val="70"/>
        </w:numPr>
      </w:pPr>
      <w:r w:rsidRPr="00A52CD9">
        <w:t>Existing Client or New Logo?</w:t>
      </w:r>
    </w:p>
    <w:p w14:paraId="68FDB457" w14:textId="77777777" w:rsidR="001974CF" w:rsidRPr="00A52CD9" w:rsidRDefault="001974CF" w:rsidP="001974CF"/>
    <w:p w14:paraId="67FC4B0A" w14:textId="77777777" w:rsidR="001974CF" w:rsidRPr="00A52CD9" w:rsidRDefault="001974CF" w:rsidP="001974CF">
      <w:r w:rsidRPr="00A52CD9">
        <w:t>For existing clients;</w:t>
      </w:r>
    </w:p>
    <w:p w14:paraId="54D7ABE1" w14:textId="77777777" w:rsidR="001974CF" w:rsidRPr="00A52CD9" w:rsidRDefault="001974CF" w:rsidP="00210733">
      <w:pPr>
        <w:pStyle w:val="ListParagraph"/>
        <w:numPr>
          <w:ilvl w:val="0"/>
          <w:numId w:val="70"/>
        </w:numPr>
      </w:pPr>
      <w:r w:rsidRPr="00A52CD9">
        <w:t>What Modern Workplace offerings/services being delivered?</w:t>
      </w:r>
    </w:p>
    <w:p w14:paraId="70E9AA21" w14:textId="77777777" w:rsidR="001974CF" w:rsidRPr="00A52CD9" w:rsidRDefault="001974CF" w:rsidP="00210733">
      <w:pPr>
        <w:pStyle w:val="ListParagraph"/>
        <w:numPr>
          <w:ilvl w:val="0"/>
          <w:numId w:val="70"/>
        </w:numPr>
      </w:pPr>
      <w:r w:rsidRPr="00A52CD9">
        <w:t>Is it one of the Top-70 non-secure Service Desk client?</w:t>
      </w:r>
    </w:p>
    <w:p w14:paraId="4F30BA8F" w14:textId="77777777" w:rsidR="001974CF" w:rsidRPr="00A52CD9" w:rsidRDefault="001974CF" w:rsidP="00210733">
      <w:pPr>
        <w:pStyle w:val="ListParagraph"/>
        <w:numPr>
          <w:ilvl w:val="0"/>
          <w:numId w:val="70"/>
        </w:numPr>
      </w:pPr>
      <w:r w:rsidRPr="00A52CD9">
        <w:t xml:space="preserve">Does the client currently use </w:t>
      </w:r>
      <w:proofErr w:type="spellStart"/>
      <w:r w:rsidRPr="00A52CD9">
        <w:t>MyWorkPortal</w:t>
      </w:r>
      <w:proofErr w:type="spellEnd"/>
      <w:r w:rsidRPr="00A52CD9">
        <w:t xml:space="preserve"> solution?</w:t>
      </w:r>
    </w:p>
    <w:p w14:paraId="1B71E27C" w14:textId="77777777" w:rsidR="001974CF" w:rsidRPr="00A52CD9" w:rsidRDefault="001974CF" w:rsidP="00210733">
      <w:pPr>
        <w:pStyle w:val="ListParagraph"/>
        <w:numPr>
          <w:ilvl w:val="0"/>
          <w:numId w:val="70"/>
        </w:numPr>
      </w:pPr>
      <w:r w:rsidRPr="00A52CD9">
        <w:t>Fragmented IT support, IT provisioning rather than UX focused?</w:t>
      </w:r>
    </w:p>
    <w:p w14:paraId="7B0A5D0D" w14:textId="77777777" w:rsidR="001974CF" w:rsidRPr="00A52CD9" w:rsidRDefault="001974CF" w:rsidP="00210733">
      <w:pPr>
        <w:pStyle w:val="ListParagraph"/>
        <w:numPr>
          <w:ilvl w:val="0"/>
          <w:numId w:val="70"/>
        </w:numPr>
      </w:pPr>
      <w:r w:rsidRPr="00A52CD9">
        <w:lastRenderedPageBreak/>
        <w:t>Room for Upsell, e.g., PC Lifecycle mgmt., Asset mgmt., etc.</w:t>
      </w:r>
    </w:p>
    <w:p w14:paraId="57A0A9CB" w14:textId="77777777" w:rsidR="001974CF" w:rsidRPr="00A52CD9" w:rsidRDefault="001974CF" w:rsidP="00210733">
      <w:pPr>
        <w:pStyle w:val="ListParagraph"/>
        <w:numPr>
          <w:ilvl w:val="0"/>
          <w:numId w:val="70"/>
        </w:numPr>
      </w:pPr>
      <w:r w:rsidRPr="00A52CD9">
        <w:t>What ITSM toolsets in use today? Is it Client owned ServiceNow instance, managed by Client or DXC provided Platform-X?</w:t>
      </w:r>
    </w:p>
    <w:p w14:paraId="499EA424" w14:textId="77777777" w:rsidR="001974CF" w:rsidRPr="00A52CD9" w:rsidRDefault="001974CF" w:rsidP="001974CF"/>
    <w:p w14:paraId="660BD949" w14:textId="77777777" w:rsidR="001974CF" w:rsidRPr="00A52CD9" w:rsidRDefault="001974CF" w:rsidP="001974CF">
      <w:r w:rsidRPr="00A52CD9">
        <w:t>For New Logos;</w:t>
      </w:r>
    </w:p>
    <w:p w14:paraId="6F9BA80C" w14:textId="77777777" w:rsidR="001974CF" w:rsidRPr="00A52CD9" w:rsidRDefault="001974CF" w:rsidP="00210733">
      <w:pPr>
        <w:pStyle w:val="ListParagraph"/>
        <w:numPr>
          <w:ilvl w:val="0"/>
          <w:numId w:val="70"/>
        </w:numPr>
      </w:pPr>
      <w:r w:rsidRPr="00A52CD9">
        <w:t>What Modern Workplace offerings/services in-scope?</w:t>
      </w:r>
    </w:p>
    <w:p w14:paraId="418ACF18" w14:textId="77777777" w:rsidR="001974CF" w:rsidRPr="00A52CD9" w:rsidRDefault="001974CF" w:rsidP="00210733">
      <w:pPr>
        <w:pStyle w:val="ListParagraph"/>
        <w:numPr>
          <w:ilvl w:val="0"/>
          <w:numId w:val="70"/>
        </w:numPr>
      </w:pPr>
      <w:r w:rsidRPr="00A52CD9">
        <w:t>What ITO service offerings being delivered/in-scope?</w:t>
      </w:r>
    </w:p>
    <w:p w14:paraId="05379394" w14:textId="77777777" w:rsidR="001974CF" w:rsidRPr="00A52CD9" w:rsidRDefault="001974CF" w:rsidP="00210733">
      <w:pPr>
        <w:pStyle w:val="ListParagraph"/>
        <w:numPr>
          <w:ilvl w:val="0"/>
          <w:numId w:val="70"/>
        </w:numPr>
      </w:pPr>
      <w:r w:rsidRPr="00A52CD9">
        <w:t>Is Digital Support Services and Modern Device Management service offerings in-scope?</w:t>
      </w:r>
    </w:p>
    <w:p w14:paraId="40254FA9" w14:textId="77777777" w:rsidR="001974CF" w:rsidRPr="00A52CD9" w:rsidRDefault="001974CF" w:rsidP="00210733">
      <w:pPr>
        <w:pStyle w:val="ListParagraph"/>
        <w:numPr>
          <w:ilvl w:val="0"/>
          <w:numId w:val="70"/>
        </w:numPr>
      </w:pPr>
      <w:r w:rsidRPr="00A52CD9">
        <w:t xml:space="preserve">Do we have </w:t>
      </w:r>
      <w:proofErr w:type="spellStart"/>
      <w:r w:rsidRPr="00A52CD9">
        <w:t>DaaS</w:t>
      </w:r>
      <w:proofErr w:type="spellEnd"/>
      <w:r w:rsidRPr="00A52CD9">
        <w:t xml:space="preserve"> as part of the scope?</w:t>
      </w:r>
    </w:p>
    <w:p w14:paraId="726DD764" w14:textId="77777777" w:rsidR="001974CF" w:rsidRPr="00A52CD9" w:rsidRDefault="001974CF" w:rsidP="00210733">
      <w:pPr>
        <w:pStyle w:val="ListParagraph"/>
        <w:numPr>
          <w:ilvl w:val="0"/>
          <w:numId w:val="70"/>
        </w:numPr>
      </w:pPr>
      <w:r w:rsidRPr="00A52CD9">
        <w:t>Is Workplace Asset Management and Intelligent Collaboration in-scope?</w:t>
      </w:r>
    </w:p>
    <w:p w14:paraId="7AECFEBA" w14:textId="77777777" w:rsidR="001974CF" w:rsidRPr="00A52CD9" w:rsidRDefault="001974CF" w:rsidP="00210733">
      <w:pPr>
        <w:pStyle w:val="ListParagraph"/>
        <w:numPr>
          <w:ilvl w:val="0"/>
          <w:numId w:val="70"/>
        </w:numPr>
      </w:pPr>
      <w:r w:rsidRPr="00A52CD9">
        <w:t>What ITSM toolsets in use today? Is it Client owned ServiceNow instance, or offering DXC Platform-X, part of the overall deal?</w:t>
      </w:r>
    </w:p>
    <w:p w14:paraId="70F518E2" w14:textId="77777777" w:rsidR="001974CF" w:rsidRPr="00A52CD9" w:rsidRDefault="001974CF" w:rsidP="00210733">
      <w:pPr>
        <w:pStyle w:val="ListParagraph"/>
        <w:numPr>
          <w:ilvl w:val="0"/>
          <w:numId w:val="70"/>
        </w:numPr>
      </w:pPr>
      <w:r w:rsidRPr="00A52CD9">
        <w:t>What is the projected timeline? CSD/T&amp;T/Go-Live for overall pursuit?</w:t>
      </w:r>
    </w:p>
    <w:p w14:paraId="05C884ED" w14:textId="77777777" w:rsidR="001974CF" w:rsidRPr="00A52CD9" w:rsidRDefault="001974CF" w:rsidP="00210733">
      <w:pPr>
        <w:pStyle w:val="ListParagraph"/>
        <w:numPr>
          <w:ilvl w:val="0"/>
          <w:numId w:val="70"/>
        </w:numPr>
      </w:pPr>
      <w:r w:rsidRPr="00A52CD9">
        <w:t>Is it a pro-active proposal or client showed interested on User Experience?</w:t>
      </w:r>
    </w:p>
    <w:p w14:paraId="78A01E15" w14:textId="77777777" w:rsidR="001974CF" w:rsidRPr="00A52CD9" w:rsidRDefault="001974CF" w:rsidP="00210733">
      <w:pPr>
        <w:pStyle w:val="ListParagraph"/>
        <w:numPr>
          <w:ilvl w:val="0"/>
          <w:numId w:val="70"/>
        </w:numPr>
      </w:pPr>
      <w:r w:rsidRPr="00A52CD9">
        <w:t>Specific User case and Business problem to solve?</w:t>
      </w:r>
    </w:p>
    <w:p w14:paraId="31AF0F5B" w14:textId="77777777" w:rsidR="001974CF" w:rsidRPr="00A52CD9" w:rsidRDefault="001974CF" w:rsidP="00210733">
      <w:pPr>
        <w:pStyle w:val="ListParagraph"/>
        <w:numPr>
          <w:ilvl w:val="0"/>
          <w:numId w:val="70"/>
        </w:numPr>
      </w:pPr>
      <w:r w:rsidRPr="00A52CD9">
        <w:t>What phase of the deal?</w:t>
      </w:r>
    </w:p>
    <w:p w14:paraId="23ECD620" w14:textId="77777777" w:rsidR="001974CF" w:rsidRPr="00A52CD9" w:rsidRDefault="001974CF" w:rsidP="00210733">
      <w:pPr>
        <w:pStyle w:val="ListParagraph"/>
        <w:numPr>
          <w:ilvl w:val="0"/>
          <w:numId w:val="70"/>
        </w:numPr>
      </w:pPr>
      <w:r w:rsidRPr="00A52CD9">
        <w:t>Client facing Demo presented/required?</w:t>
      </w:r>
    </w:p>
    <w:p w14:paraId="4FDF48B7" w14:textId="77777777" w:rsidR="001974CF" w:rsidRPr="00A52CD9" w:rsidRDefault="001974CF" w:rsidP="00210733">
      <w:pPr>
        <w:pStyle w:val="ListParagraph"/>
        <w:numPr>
          <w:ilvl w:val="0"/>
          <w:numId w:val="70"/>
        </w:numPr>
      </w:pPr>
      <w:r w:rsidRPr="00A52CD9">
        <w:t>What features that client wants to have with UPtime? Nexthink/1E Tachyon, LogMeIn/AWS Connect, Espressive Barista, Qualtrics XM, etc.</w:t>
      </w:r>
    </w:p>
    <w:p w14:paraId="43F56C12" w14:textId="77777777" w:rsidR="001974CF" w:rsidRPr="00A52CD9" w:rsidRDefault="001974CF" w:rsidP="00A52CD9">
      <w:pPr>
        <w:pStyle w:val="BodyText"/>
      </w:pPr>
      <w:r w:rsidRPr="00A52CD9">
        <w:t xml:space="preserve">The solution approach is to utilize standard solution components and methods across Modern Workplace offerings and preferred UPtime deployment patterns. However, each deal is unique and usually has considerations that are not standard. Acquiring the following information will provide enough detail to create a solution for the Develop and Propose phase. Once </w:t>
      </w:r>
      <w:proofErr w:type="spellStart"/>
      <w:r w:rsidRPr="00A52CD9">
        <w:t>downselected</w:t>
      </w:r>
      <w:proofErr w:type="spellEnd"/>
      <w:r w:rsidRPr="00A52CD9">
        <w:t xml:space="preserve">, confirm the assumptions and data during Due Diligence. </w:t>
      </w:r>
    </w:p>
    <w:p w14:paraId="393FD557" w14:textId="77777777" w:rsidR="001974CF" w:rsidRPr="00A52CD9" w:rsidRDefault="001974CF" w:rsidP="001974CF">
      <w:r w:rsidRPr="00A52CD9">
        <w:t>Note: Currently, there is NO guidance from offering team on the minimum users/devices as a baseline to offer UPtime solution.</w:t>
      </w:r>
    </w:p>
    <w:p w14:paraId="60E84C89" w14:textId="77777777" w:rsidR="001974CF" w:rsidRPr="00A52CD9" w:rsidRDefault="001974CF" w:rsidP="001974CF"/>
    <w:p w14:paraId="4ACD0D1E" w14:textId="77777777" w:rsidR="001974CF" w:rsidRPr="00A52CD9" w:rsidRDefault="001974CF" w:rsidP="00A52CD9">
      <w:pPr>
        <w:pStyle w:val="BodyText"/>
      </w:pPr>
      <w:bookmarkStart w:id="1658" w:name="_Toc88474843"/>
      <w:bookmarkStart w:id="1659" w:name="_Toc57903422"/>
      <w:r w:rsidRPr="00A52CD9">
        <w:t>UPtime Integrations</w:t>
      </w:r>
      <w:bookmarkEnd w:id="1658"/>
      <w:r w:rsidRPr="00A52CD9">
        <w:t xml:space="preserve"> </w:t>
      </w:r>
    </w:p>
    <w:bookmarkEnd w:id="1659"/>
    <w:p w14:paraId="377D2093" w14:textId="77777777" w:rsidR="001974CF" w:rsidRPr="00A52CD9" w:rsidRDefault="001974CF" w:rsidP="00A52CD9">
      <w:pPr>
        <w:pStyle w:val="BodyText"/>
        <w:numPr>
          <w:ilvl w:val="0"/>
          <w:numId w:val="36"/>
        </w:numPr>
      </w:pPr>
      <w:r w:rsidRPr="00A52CD9">
        <w:t xml:space="preserve">Users accessing the UPtime portal using their </w:t>
      </w:r>
      <w:proofErr w:type="spellStart"/>
      <w:r w:rsidRPr="00A52CD9">
        <w:t>corpotate</w:t>
      </w:r>
      <w:proofErr w:type="spellEnd"/>
      <w:r w:rsidRPr="00A52CD9">
        <w:t xml:space="preserve"> identity services, following the Identity/Multi-Factor authentication mechanism in use. UPtime portal will be integrated with corporate Identity solution following established security guidelines.</w:t>
      </w:r>
    </w:p>
    <w:p w14:paraId="565777B9" w14:textId="77777777" w:rsidR="001974CF" w:rsidRPr="00A52CD9" w:rsidRDefault="001974CF" w:rsidP="00A52CD9">
      <w:pPr>
        <w:pStyle w:val="BodyText"/>
        <w:numPr>
          <w:ilvl w:val="0"/>
          <w:numId w:val="36"/>
        </w:numPr>
      </w:pPr>
      <w:r w:rsidRPr="00A52CD9">
        <w:t>Integration with Platform-X or Client owned ServiceNow Instance. For this version (Release-1/MVP-1) of UPtime, DXC proposes to use dedicated SNOW instance or Platform-X as a pre-requisite for UPtime. Catalogue, Knowledge, Asset, and Incident, etc. are required from IT Service Management (ITSM).</w:t>
      </w:r>
    </w:p>
    <w:p w14:paraId="7498E99E" w14:textId="77777777" w:rsidR="001974CF" w:rsidRPr="00A52CD9" w:rsidRDefault="001974CF" w:rsidP="00A52CD9">
      <w:pPr>
        <w:pStyle w:val="BodyText"/>
        <w:numPr>
          <w:ilvl w:val="0"/>
          <w:numId w:val="36"/>
        </w:numPr>
      </w:pPr>
      <w:r w:rsidRPr="00A52CD9">
        <w:t xml:space="preserve">Integration with backend Knowledge Base Articles for self- help with a mechanism to list top five knowledge base articles either based on frequently accessed in the organization or recently viewed and/or related articles. Access to FAQ’s, Know How’s, Short videos, etc. </w:t>
      </w:r>
    </w:p>
    <w:p w14:paraId="29474471" w14:textId="77777777" w:rsidR="001974CF" w:rsidRPr="00A52CD9" w:rsidRDefault="001974CF" w:rsidP="00A52CD9">
      <w:pPr>
        <w:pStyle w:val="BodyText"/>
        <w:numPr>
          <w:ilvl w:val="0"/>
          <w:numId w:val="36"/>
        </w:numPr>
      </w:pPr>
      <w:r w:rsidRPr="00A52CD9">
        <w:t xml:space="preserve">Integration with Platform-X/Ticketing system to view outages, status of the requests raised/access to the previously opened/closed tickets. </w:t>
      </w:r>
    </w:p>
    <w:p w14:paraId="2E196836" w14:textId="77777777" w:rsidR="001974CF" w:rsidRPr="00A52CD9" w:rsidRDefault="001974CF" w:rsidP="00A52CD9">
      <w:pPr>
        <w:pStyle w:val="BodyText"/>
        <w:numPr>
          <w:ilvl w:val="0"/>
          <w:numId w:val="36"/>
        </w:numPr>
      </w:pPr>
      <w:r w:rsidRPr="00A52CD9">
        <w:t>Integration with catalog systems for the users to choose from while opening the service requests.</w:t>
      </w:r>
    </w:p>
    <w:p w14:paraId="1FBFAC32" w14:textId="77777777" w:rsidR="001974CF" w:rsidRPr="00A52CD9" w:rsidRDefault="001974CF" w:rsidP="00A52CD9">
      <w:pPr>
        <w:pStyle w:val="BodyText"/>
        <w:numPr>
          <w:ilvl w:val="0"/>
          <w:numId w:val="36"/>
        </w:numPr>
      </w:pPr>
      <w:r w:rsidRPr="00A52CD9">
        <w:t>Integration with Asset Management System to view the Devices status, ownership, Refresh due, etc.</w:t>
      </w:r>
    </w:p>
    <w:p w14:paraId="173DC612" w14:textId="77777777" w:rsidR="001974CF" w:rsidRPr="00A52CD9" w:rsidRDefault="001974CF" w:rsidP="00A52CD9">
      <w:pPr>
        <w:pStyle w:val="BodyText"/>
        <w:numPr>
          <w:ilvl w:val="0"/>
          <w:numId w:val="36"/>
        </w:numPr>
      </w:pPr>
      <w:r w:rsidRPr="00A52CD9">
        <w:t>Integration with Self Service Password Reset toolsets.</w:t>
      </w:r>
    </w:p>
    <w:p w14:paraId="37E45417" w14:textId="77777777" w:rsidR="001974CF" w:rsidRPr="00A52CD9" w:rsidRDefault="001974CF" w:rsidP="00A52CD9">
      <w:pPr>
        <w:pStyle w:val="BodyText"/>
        <w:numPr>
          <w:ilvl w:val="0"/>
          <w:numId w:val="36"/>
        </w:numPr>
      </w:pPr>
      <w:r w:rsidRPr="00A52CD9">
        <w:lastRenderedPageBreak/>
        <w:t>Integration with Service Desk solution/setup to initiate the Chat (Amazon Connect Chat or MS Teams) as the primary means of interaction/communication with IT Service Desk. Integration with IVR systems to call the Service Desk team for support.</w:t>
      </w:r>
    </w:p>
    <w:p w14:paraId="4D7ACEFF" w14:textId="77777777" w:rsidR="001974CF" w:rsidRPr="00A52CD9" w:rsidRDefault="001974CF" w:rsidP="00A52CD9">
      <w:pPr>
        <w:pStyle w:val="BodyText"/>
        <w:numPr>
          <w:ilvl w:val="0"/>
          <w:numId w:val="36"/>
        </w:numPr>
      </w:pPr>
      <w:r w:rsidRPr="00A52CD9">
        <w:t>Integration with intelligent collaboration tools like MS Teams if the chat tool is being identified as a Teams.</w:t>
      </w:r>
    </w:p>
    <w:p w14:paraId="7B63E1E7" w14:textId="77777777" w:rsidR="001974CF" w:rsidRPr="00A52CD9" w:rsidRDefault="001974CF" w:rsidP="00A52CD9">
      <w:pPr>
        <w:pStyle w:val="BodyText"/>
        <w:numPr>
          <w:ilvl w:val="0"/>
          <w:numId w:val="36"/>
        </w:numPr>
      </w:pPr>
      <w:r w:rsidRPr="00A52CD9">
        <w:t>Integration with intelligent collaborations like Exchange/Office 365 for Room reservation solutions.</w:t>
      </w:r>
    </w:p>
    <w:p w14:paraId="41DE4FE2" w14:textId="77777777" w:rsidR="001974CF" w:rsidRPr="00A52CD9" w:rsidRDefault="001974CF" w:rsidP="00A52CD9">
      <w:pPr>
        <w:pStyle w:val="BodyText"/>
        <w:numPr>
          <w:ilvl w:val="0"/>
          <w:numId w:val="36"/>
        </w:numPr>
      </w:pPr>
      <w:r w:rsidRPr="00A52CD9">
        <w:t>Integration with remote access tools like LogMeIn to initiate the remote access to the trouble devices by service desk agents.</w:t>
      </w:r>
    </w:p>
    <w:p w14:paraId="08AB5969" w14:textId="77777777" w:rsidR="001974CF" w:rsidRPr="00A52CD9" w:rsidRDefault="001974CF" w:rsidP="00A52CD9">
      <w:pPr>
        <w:pStyle w:val="BodyText"/>
        <w:numPr>
          <w:ilvl w:val="0"/>
          <w:numId w:val="36"/>
        </w:numPr>
      </w:pPr>
      <w:r w:rsidRPr="00A52CD9">
        <w:t>Integration with back-end PC refresh program (Invite only) based on the age of the device.</w:t>
      </w:r>
    </w:p>
    <w:p w14:paraId="3091CF7C" w14:textId="77777777" w:rsidR="001974CF" w:rsidRPr="00A52CD9" w:rsidRDefault="001974CF" w:rsidP="00A52CD9">
      <w:pPr>
        <w:pStyle w:val="BodyText"/>
        <w:numPr>
          <w:ilvl w:val="0"/>
          <w:numId w:val="36"/>
        </w:numPr>
      </w:pPr>
      <w:r w:rsidRPr="00A52CD9">
        <w:t>Integration with DXC Gear for ordering PC accessories.</w:t>
      </w:r>
    </w:p>
    <w:p w14:paraId="64D1A6AE" w14:textId="77777777" w:rsidR="001974CF" w:rsidRPr="00A52CD9" w:rsidRDefault="001974CF" w:rsidP="00A52CD9">
      <w:pPr>
        <w:pStyle w:val="BodyText"/>
        <w:numPr>
          <w:ilvl w:val="0"/>
          <w:numId w:val="36"/>
        </w:numPr>
      </w:pPr>
      <w:r w:rsidRPr="00A52CD9">
        <w:t xml:space="preserve">Integration with software asset management solution based on PDXE or </w:t>
      </w:r>
      <w:proofErr w:type="spellStart"/>
      <w:r w:rsidRPr="00A52CD9">
        <w:t>flexera</w:t>
      </w:r>
      <w:proofErr w:type="spellEnd"/>
      <w:r w:rsidRPr="00A52CD9">
        <w:t xml:space="preserve"> to view the software applications installed on the device as well order for additional software mechanism should be in place with the necessary workflows for automated approvals where the software has a dependency on licensing </w:t>
      </w:r>
    </w:p>
    <w:p w14:paraId="59F44ADC" w14:textId="77777777" w:rsidR="001974CF" w:rsidRPr="00A52CD9" w:rsidRDefault="001974CF" w:rsidP="00A52CD9">
      <w:pPr>
        <w:pStyle w:val="BodyText"/>
        <w:numPr>
          <w:ilvl w:val="0"/>
          <w:numId w:val="36"/>
        </w:numPr>
      </w:pPr>
      <w:r w:rsidRPr="00A52CD9">
        <w:t>Service desk agent’s take chat contacts via the ASD (Amazon connect) channel.</w:t>
      </w:r>
    </w:p>
    <w:p w14:paraId="0BE8B81C" w14:textId="77777777" w:rsidR="001974CF" w:rsidRPr="00A52CD9" w:rsidRDefault="001974CF" w:rsidP="00A52CD9">
      <w:pPr>
        <w:pStyle w:val="BodyText"/>
        <w:numPr>
          <w:ilvl w:val="0"/>
          <w:numId w:val="36"/>
        </w:numPr>
      </w:pPr>
      <w:r w:rsidRPr="00A52CD9">
        <w:t>ServiceNow is used as the system of record for</w:t>
      </w:r>
    </w:p>
    <w:p w14:paraId="79EBCA02" w14:textId="77777777" w:rsidR="001974CF" w:rsidRPr="00A52CD9" w:rsidRDefault="001974CF" w:rsidP="00A52CD9">
      <w:pPr>
        <w:pStyle w:val="BodyText"/>
        <w:numPr>
          <w:ilvl w:val="1"/>
          <w:numId w:val="36"/>
        </w:numPr>
      </w:pPr>
      <w:r w:rsidRPr="00A52CD9">
        <w:t xml:space="preserve">Outages </w:t>
      </w:r>
    </w:p>
    <w:p w14:paraId="65B1A5A3" w14:textId="77777777" w:rsidR="001974CF" w:rsidRPr="00A52CD9" w:rsidRDefault="001974CF" w:rsidP="00A52CD9">
      <w:pPr>
        <w:pStyle w:val="BodyText"/>
        <w:numPr>
          <w:ilvl w:val="1"/>
          <w:numId w:val="36"/>
        </w:numPr>
      </w:pPr>
      <w:r w:rsidRPr="00A52CD9">
        <w:t>User CMDB</w:t>
      </w:r>
    </w:p>
    <w:p w14:paraId="6B2C423E" w14:textId="77777777" w:rsidR="001974CF" w:rsidRPr="00A52CD9" w:rsidRDefault="001974CF" w:rsidP="00A52CD9">
      <w:pPr>
        <w:pStyle w:val="BodyText"/>
        <w:numPr>
          <w:ilvl w:val="1"/>
          <w:numId w:val="36"/>
        </w:numPr>
      </w:pPr>
      <w:r w:rsidRPr="00A52CD9">
        <w:t>Knowledge</w:t>
      </w:r>
    </w:p>
    <w:p w14:paraId="1BF6312C" w14:textId="77777777" w:rsidR="001974CF" w:rsidRPr="00A52CD9" w:rsidRDefault="001974CF" w:rsidP="00A52CD9">
      <w:pPr>
        <w:pStyle w:val="BodyText"/>
        <w:numPr>
          <w:ilvl w:val="1"/>
          <w:numId w:val="36"/>
        </w:numPr>
      </w:pPr>
      <w:r w:rsidRPr="00A52CD9">
        <w:t>Catalogue</w:t>
      </w:r>
    </w:p>
    <w:p w14:paraId="2E812CE1" w14:textId="2CA375C0" w:rsidR="00757EAA" w:rsidRPr="00A52CD9" w:rsidRDefault="00757EAA" w:rsidP="00A52CD9">
      <w:pPr>
        <w:pStyle w:val="BodyText"/>
      </w:pPr>
      <w:bookmarkStart w:id="1660" w:name="_Toc88474844"/>
      <w:bookmarkStart w:id="1661" w:name="_Toc57903417"/>
      <w:r w:rsidRPr="00A52CD9">
        <w:t>Cloud Placement</w:t>
      </w:r>
      <w:bookmarkEnd w:id="1660"/>
    </w:p>
    <w:p w14:paraId="15E92191" w14:textId="0E49556B" w:rsidR="00757EAA" w:rsidRPr="00A52CD9" w:rsidRDefault="00757EAA" w:rsidP="00A52CD9">
      <w:pPr>
        <w:pStyle w:val="BodyText"/>
      </w:pPr>
      <w:r w:rsidRPr="00A52CD9">
        <w:t>Talk about UPtime infrastructure details</w:t>
      </w:r>
    </w:p>
    <w:p w14:paraId="2E5EB121" w14:textId="77777777" w:rsidR="00757EAA" w:rsidRPr="00A52CD9" w:rsidRDefault="00757EAA" w:rsidP="00A52CD9">
      <w:pPr>
        <w:pStyle w:val="BodyText"/>
      </w:pPr>
    </w:p>
    <w:p w14:paraId="4EC92725" w14:textId="77777777" w:rsidR="001974CF" w:rsidRPr="00A52CD9" w:rsidRDefault="001974CF" w:rsidP="00A52CD9">
      <w:pPr>
        <w:pStyle w:val="BodyText"/>
      </w:pPr>
      <w:bookmarkStart w:id="1662" w:name="_Toc88474845"/>
      <w:r w:rsidRPr="00A52CD9">
        <w:t>Questionnaire</w:t>
      </w:r>
      <w:bookmarkEnd w:id="1662"/>
      <w:r w:rsidRPr="00A52CD9">
        <w:t xml:space="preserve"> </w:t>
      </w:r>
    </w:p>
    <w:p w14:paraId="15EF9F32" w14:textId="77777777" w:rsidR="001974CF" w:rsidRPr="00A52CD9" w:rsidRDefault="001974CF" w:rsidP="00A52CD9">
      <w:pPr>
        <w:pStyle w:val="Bullet1Single"/>
        <w:numPr>
          <w:ilvl w:val="0"/>
          <w:numId w:val="72"/>
        </w:numPr>
      </w:pPr>
      <w:r w:rsidRPr="00A52CD9">
        <w:t>What are the initial BASE costs/efforts to stand-up UPtime End user portal for a client?</w:t>
      </w:r>
    </w:p>
    <w:p w14:paraId="24BAF218" w14:textId="77777777" w:rsidR="001974CF" w:rsidRPr="00A52CD9" w:rsidRDefault="001974CF" w:rsidP="00A52CD9">
      <w:pPr>
        <w:pStyle w:val="Bullet1Double"/>
      </w:pPr>
      <w:r w:rsidRPr="00A52CD9">
        <w:t>UPtime setup takes ~4 months and 300K USD which spread across all modern workplace offerings in scope for the opportunity. Refer to Modern Workplace Solution 2.0 Learning Sessions (09/01/2021) recordings for more information.</w:t>
      </w:r>
    </w:p>
    <w:p w14:paraId="32E64DA6"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Is there an industry/standard guidance to measure User satisfaction? What O-Data/X-Data points to be reviewed/used to measure the User Experience?</w:t>
      </w:r>
    </w:p>
    <w:p w14:paraId="483DA55B"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is the roadmap? What services/product features are going to be released?</w:t>
      </w:r>
    </w:p>
    <w:p w14:paraId="7FFD7BE8"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is the journey to get to the target state where UPtime can be deployed?  What offerings do we offer to enable that transformation?</w:t>
      </w:r>
    </w:p>
    <w:p w14:paraId="3A876A0B"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additional components/efforts to be included with UPtime solution? ServiceNow/Nexthink/1E/Teams/</w:t>
      </w:r>
      <w:proofErr w:type="spellStart"/>
      <w:r w:rsidRPr="00A52CD9">
        <w:t>Systrack</w:t>
      </w:r>
      <w:proofErr w:type="spellEnd"/>
      <w:r w:rsidRPr="00A52CD9">
        <w:t>/Intune/ LogMeIn/AWS Connect/DXC Gear)?</w:t>
      </w:r>
    </w:p>
    <w:p w14:paraId="77FBFE16"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compliance/regulatory requirements/certifications to host the portal/data for UPtime solution?</w:t>
      </w:r>
    </w:p>
    <w:p w14:paraId="194F86E2"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if the backend systems (Multi-channel interfaces for Service Desk, Pro-active/Predictive tools, Device Management solution, etc.) doesn’t have an API/Integration with UPtime, can we offer a custom solution to build the API/Integration? If Yes, who owns the integration activities?</w:t>
      </w:r>
    </w:p>
    <w:p w14:paraId="1AF64D5E"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are the initial BASE costs/efforts to stand-up UPtime End user portal for a client?</w:t>
      </w:r>
    </w:p>
    <w:p w14:paraId="7602CAA3"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lastRenderedPageBreak/>
        <w:t>What level customization offered/offered in the standard End User Portal? Who/How owns it and factor efforts for customizations during initial setup/deployment (T&amp;T) and who manages/maintains the customizations during RUN? Need to Identify and Onboard with responsible Team/Resources and Documentation for the same.</w:t>
      </w:r>
    </w:p>
    <w:p w14:paraId="6424D7F5"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What is the methodology to manage and maintain user portal (Time, Cost, SOW, SLAs, etc.)?</w:t>
      </w:r>
    </w:p>
    <w:p w14:paraId="747DBEDF" w14:textId="77777777" w:rsidR="001974CF" w:rsidRPr="00A52CD9" w:rsidRDefault="001974CF" w:rsidP="00210733">
      <w:pPr>
        <w:pStyle w:val="ListParagraph"/>
        <w:numPr>
          <w:ilvl w:val="1"/>
          <w:numId w:val="73"/>
        </w:numPr>
      </w:pPr>
      <w:r w:rsidRPr="00A52CD9">
        <w:t>Subsets of UPtime:</w:t>
      </w:r>
    </w:p>
    <w:p w14:paraId="17106E4B" w14:textId="77777777" w:rsidR="001974CF" w:rsidRPr="00A52CD9" w:rsidRDefault="001974CF" w:rsidP="00210733">
      <w:pPr>
        <w:pStyle w:val="ListParagraph"/>
        <w:numPr>
          <w:ilvl w:val="1"/>
          <w:numId w:val="73"/>
        </w:numPr>
      </w:pPr>
      <w:r w:rsidRPr="00A52CD9">
        <w:t>Single Bundle: (Base Model)</w:t>
      </w:r>
    </w:p>
    <w:p w14:paraId="6C6401B2" w14:textId="77777777" w:rsidR="001974CF" w:rsidRPr="00A52CD9" w:rsidRDefault="001974CF" w:rsidP="00210733">
      <w:pPr>
        <w:pStyle w:val="ListParagraph"/>
        <w:numPr>
          <w:ilvl w:val="1"/>
          <w:numId w:val="73"/>
        </w:numPr>
        <w:rPr>
          <w:rPrChange w:id="1663" w:author="Vermette, Stephane" w:date="2022-01-19T05:44:00Z">
            <w:rPr>
              <w:lang w:val="fr-CA"/>
            </w:rPr>
          </w:rPrChange>
        </w:rPr>
      </w:pPr>
      <w:r w:rsidRPr="00A52CD9">
        <w:rPr>
          <w:rPrChange w:id="1664" w:author="Vermette, Stephane" w:date="2022-01-19T05:44:00Z">
            <w:rPr>
              <w:lang w:val="fr-CA"/>
            </w:rPr>
          </w:rPrChange>
        </w:rPr>
        <w:t xml:space="preserve">Separate Module: (Service Desk / Site Support / Device Management / </w:t>
      </w:r>
      <w:proofErr w:type="spellStart"/>
      <w:r w:rsidRPr="00A52CD9">
        <w:rPr>
          <w:rPrChange w:id="1665" w:author="Vermette, Stephane" w:date="2022-01-19T05:44:00Z">
            <w:rPr>
              <w:lang w:val="fr-CA"/>
            </w:rPr>
          </w:rPrChange>
        </w:rPr>
        <w:t>etc</w:t>
      </w:r>
      <w:proofErr w:type="spellEnd"/>
      <w:r w:rsidRPr="00A52CD9">
        <w:rPr>
          <w:rPrChange w:id="1666" w:author="Vermette, Stephane" w:date="2022-01-19T05:44:00Z">
            <w:rPr>
              <w:lang w:val="fr-CA"/>
            </w:rPr>
          </w:rPrChange>
        </w:rPr>
        <w:t>,)</w:t>
      </w:r>
    </w:p>
    <w:p w14:paraId="53A1EA52" w14:textId="77777777" w:rsidR="001974CF" w:rsidRPr="00A52CD9" w:rsidRDefault="001974CF" w:rsidP="00210733">
      <w:pPr>
        <w:pStyle w:val="ListParagraph"/>
        <w:numPr>
          <w:ilvl w:val="1"/>
          <w:numId w:val="73"/>
        </w:numPr>
      </w:pPr>
      <w:r w:rsidRPr="00A52CD9">
        <w:t>Uplift: (Existing UPtime user)</w:t>
      </w:r>
    </w:p>
    <w:p w14:paraId="05A731EC"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UPtime user portal solution is to offer web based interactive interface to end users with bunch of APIs to integrate with backend services, what is there for Modern Workplace to offer/deliver except the management of API interfaces, web development, etc. which is primarily outside the scope of Modern workplace services? Web/Portal development and/or management including API’s should ideally come from Analytics/Apps team. Modern workplace will consume this service to offer User experience, etc.</w:t>
      </w:r>
    </w:p>
    <w:p w14:paraId="7A32CDF3"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Interface with corporate HRMS/Directory services to pull user/department/location information?</w:t>
      </w:r>
    </w:p>
    <w:p w14:paraId="0A13CB5B"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Interface with ASD Voice/Chat based on Amazon Connect Chat services?</w:t>
      </w:r>
    </w:p>
    <w:p w14:paraId="346D2113"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Interface with pro-active/predictive toolsets to provide the health status of the device/application/network, etc.?</w:t>
      </w:r>
    </w:p>
    <w:p w14:paraId="599AA686" w14:textId="77777777" w:rsidR="001974CF" w:rsidRPr="00A52CD9" w:rsidRDefault="001974CF" w:rsidP="00210733">
      <w:pPr>
        <w:pStyle w:val="ListParagraph"/>
        <w:widowControl/>
        <w:numPr>
          <w:ilvl w:val="0"/>
          <w:numId w:val="72"/>
        </w:numPr>
        <w:autoSpaceDE/>
        <w:autoSpaceDN/>
        <w:spacing w:before="0" w:after="160" w:line="259" w:lineRule="auto"/>
        <w:contextualSpacing/>
      </w:pPr>
      <w:r w:rsidRPr="00A52CD9">
        <w:t>Is there an industry/standard guidance to measure User satisfaction? What O-Data/X-Data points to be reviewed/used to measure the User Experience?</w:t>
      </w:r>
    </w:p>
    <w:bookmarkEnd w:id="1661"/>
    <w:p w14:paraId="1CF34D9B" w14:textId="77777777" w:rsidR="001974CF" w:rsidRPr="00A52CD9" w:rsidRDefault="001974CF" w:rsidP="00A52CD9">
      <w:pPr>
        <w:pStyle w:val="BodyText"/>
      </w:pPr>
    </w:p>
    <w:p w14:paraId="3288C005" w14:textId="2A7609F9" w:rsidR="00D00F4B" w:rsidRPr="00A52CD9" w:rsidRDefault="00D00F4B" w:rsidP="00A52CD9">
      <w:pPr>
        <w:pStyle w:val="BodyText"/>
      </w:pPr>
      <w:bookmarkStart w:id="1667" w:name="_Toc88474846"/>
      <w:r w:rsidRPr="00A52CD9">
        <w:rPr>
          <w:rPrChange w:id="1668" w:author="Vermette, Stephane" w:date="2022-01-19T05:44:00Z">
            <w:rPr>
              <w:noProof/>
            </w:rPr>
          </w:rPrChange>
        </w:rPr>
        <w:drawing>
          <wp:anchor distT="0" distB="0" distL="114300" distR="114300" simplePos="0" relativeHeight="251658252" behindDoc="0" locked="0" layoutInCell="1" allowOverlap="1" wp14:anchorId="4FE1CD99" wp14:editId="249955C7">
            <wp:simplePos x="0" y="0"/>
            <wp:positionH relativeFrom="page">
              <wp:posOffset>861811</wp:posOffset>
            </wp:positionH>
            <wp:positionV relativeFrom="paragraph">
              <wp:posOffset>6103638</wp:posOffset>
            </wp:positionV>
            <wp:extent cx="5907405" cy="2889885"/>
            <wp:effectExtent l="76200" t="76200" r="131445" b="13906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7405"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A52CD9">
        <w:t>User experience examples</w:t>
      </w:r>
      <w:bookmarkEnd w:id="1667"/>
    </w:p>
    <w:p w14:paraId="433B53BC" w14:textId="60E9A1F2" w:rsidR="00D00F4B" w:rsidRPr="00A52CD9" w:rsidRDefault="00D00F4B" w:rsidP="00A52CD9">
      <w:pPr>
        <w:pStyle w:val="BodyText"/>
      </w:pPr>
      <w:r w:rsidRPr="00A52CD9">
        <w:t xml:space="preserve">To understand UPtime benefits for end-users a few examples are provided below. </w:t>
      </w:r>
    </w:p>
    <w:p w14:paraId="6E57FD72" w14:textId="6DAABA59" w:rsidR="00D00F4B" w:rsidRPr="00A52CD9" w:rsidRDefault="00D00F4B" w:rsidP="00A52CD9">
      <w:pPr>
        <w:pStyle w:val="BodyText"/>
      </w:pPr>
      <w:r w:rsidRPr="00A52CD9">
        <w:t>The first one demonstrates the user experience gains from the re-</w:t>
      </w:r>
      <w:proofErr w:type="spellStart"/>
      <w:r w:rsidRPr="00A52CD9">
        <w:t>newed</w:t>
      </w:r>
      <w:proofErr w:type="spellEnd"/>
      <w:r w:rsidRPr="00A52CD9">
        <w:t>, automated PC-refresh workflow. Assumed is an up to date CMDB database.</w:t>
      </w:r>
      <w:r w:rsidRPr="00A52CD9">
        <w:rPr>
          <w:rPrChange w:id="1669" w:author="Vermette, Stephane" w:date="2022-01-19T05:44:00Z">
            <w:rPr>
              <w:noProof/>
            </w:rPr>
          </w:rPrChange>
        </w:rPr>
        <w:lastRenderedPageBreak/>
        <w:drawing>
          <wp:inline distT="0" distB="0" distL="0" distR="0" wp14:anchorId="297C7C0D" wp14:editId="27AFC083">
            <wp:extent cx="5904866" cy="3319780"/>
            <wp:effectExtent l="0" t="0" r="635" b="0"/>
            <wp:docPr id="17" name="New 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11">
                      <a:extLst>
                        <a:ext uri="838aa3d8-4762-4d28-bc70-8cd9e9bc0d95"/>
                      </a:extLst>
                    </a:blip>
                    <a:stretch>
                      <a:fillRect/>
                    </a:stretch>
                  </pic:blipFill>
                  <pic:spPr>
                    <a:xfrm>
                      <a:off x="0" y="0"/>
                      <a:ext cx="5904866" cy="3319780"/>
                    </a:xfrm>
                    <a:prstGeom prst="rect">
                      <a:avLst/>
                    </a:prstGeom>
                  </pic:spPr>
                </pic:pic>
              </a:graphicData>
            </a:graphic>
          </wp:inline>
        </w:drawing>
      </w:r>
    </w:p>
    <w:p w14:paraId="40A30369" w14:textId="77777777" w:rsidR="00D00F4B" w:rsidRPr="00A52CD9" w:rsidRDefault="00D00F4B" w:rsidP="00A52CD9">
      <w:pPr>
        <w:pStyle w:val="BodyText"/>
      </w:pPr>
      <w:r w:rsidRPr="00A52CD9">
        <w:rPr>
          <w:rPrChange w:id="1670" w:author="Vermette, Stephane" w:date="2022-01-19T05:44:00Z">
            <w:rPr>
              <w:noProof/>
            </w:rPr>
          </w:rPrChange>
        </w:rPr>
        <w:drawing>
          <wp:inline distT="0" distB="0" distL="0" distR="0" wp14:anchorId="1C792780" wp14:editId="6EED1F08">
            <wp:extent cx="5904866" cy="332168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2">
                      <a:extLst>
                        <a:ext uri="{28A0092B-C50C-407E-A947-70E740481C1C}">
                          <a14:useLocalDpi xmlns:a14="http://schemas.microsoft.com/office/drawing/2010/main" val="0"/>
                        </a:ext>
                      </a:extLst>
                    </a:blip>
                    <a:stretch>
                      <a:fillRect/>
                    </a:stretch>
                  </pic:blipFill>
                  <pic:spPr>
                    <a:xfrm>
                      <a:off x="0" y="0"/>
                      <a:ext cx="5904866" cy="3321685"/>
                    </a:xfrm>
                    <a:prstGeom prst="rect">
                      <a:avLst/>
                    </a:prstGeom>
                  </pic:spPr>
                </pic:pic>
              </a:graphicData>
            </a:graphic>
          </wp:inline>
        </w:drawing>
      </w:r>
    </w:p>
    <w:p w14:paraId="48C6BCDE" w14:textId="77777777" w:rsidR="00D00F4B" w:rsidRPr="00A52CD9" w:rsidRDefault="00D00F4B" w:rsidP="00A52CD9">
      <w:pPr>
        <w:pStyle w:val="BodyText"/>
      </w:pPr>
    </w:p>
    <w:p w14:paraId="0B4875CE" w14:textId="77777777" w:rsidR="00D00F4B" w:rsidRPr="00A52CD9" w:rsidRDefault="00D00F4B" w:rsidP="00A52CD9">
      <w:pPr>
        <w:pStyle w:val="BodyText"/>
      </w:pPr>
    </w:p>
    <w:p w14:paraId="75DC1B8D" w14:textId="77777777" w:rsidR="00D00F4B" w:rsidRPr="00A52CD9" w:rsidRDefault="00D00F4B" w:rsidP="00A52CD9">
      <w:pPr>
        <w:pStyle w:val="BodyText"/>
      </w:pPr>
    </w:p>
    <w:p w14:paraId="1819E783" w14:textId="77777777" w:rsidR="00D00F4B" w:rsidRPr="00A52CD9" w:rsidRDefault="00D00F4B" w:rsidP="00A52CD9">
      <w:pPr>
        <w:pStyle w:val="BodyText"/>
      </w:pPr>
    </w:p>
    <w:p w14:paraId="34D346A9" w14:textId="77777777" w:rsidR="00D00F4B" w:rsidRPr="00A52CD9" w:rsidRDefault="00D00F4B" w:rsidP="00A52CD9">
      <w:pPr>
        <w:pStyle w:val="BodyText"/>
      </w:pPr>
    </w:p>
    <w:p w14:paraId="284A9278" w14:textId="77777777" w:rsidR="00D00F4B" w:rsidRPr="00A52CD9" w:rsidRDefault="00D00F4B" w:rsidP="00A52CD9">
      <w:pPr>
        <w:pStyle w:val="BodyText"/>
      </w:pPr>
    </w:p>
    <w:p w14:paraId="33BD4F51" w14:textId="35042D9F" w:rsidR="00CB7547" w:rsidRPr="00A52CD9" w:rsidRDefault="00CB7547" w:rsidP="00A52CD9">
      <w:pPr>
        <w:pStyle w:val="Heading1"/>
      </w:pPr>
      <w:bookmarkStart w:id="1671" w:name="_Toc88474847"/>
      <w:r w:rsidRPr="00A52CD9">
        <w:lastRenderedPageBreak/>
        <w:t>Management services</w:t>
      </w:r>
      <w:bookmarkEnd w:id="1671"/>
    </w:p>
    <w:p w14:paraId="00989EE3" w14:textId="303B0DCC" w:rsidR="00CB7547" w:rsidRPr="00A52CD9" w:rsidRDefault="00CB7547" w:rsidP="00A52CD9">
      <w:pPr>
        <w:pStyle w:val="Heading3"/>
      </w:pPr>
      <w:bookmarkStart w:id="1672" w:name="_Toc88474848"/>
      <w:commentRangeStart w:id="1673"/>
      <w:r w:rsidRPr="00A52CD9">
        <w:t>Delivery Location</w:t>
      </w:r>
      <w:bookmarkEnd w:id="1672"/>
      <w:r w:rsidRPr="00A52CD9">
        <w:t xml:space="preserve"> </w:t>
      </w:r>
      <w:commentRangeEnd w:id="1673"/>
      <w:r w:rsidR="00D54341" w:rsidRPr="00A52CD9">
        <w:rPr>
          <w:rStyle w:val="CommentReference"/>
          <w:rFonts w:cs="Times New Roman"/>
          <w:b w:val="0"/>
          <w:bCs w:val="0"/>
          <w:color w:val="000000"/>
          <w:lang w:val="en-US"/>
        </w:rPr>
        <w:commentReference w:id="1673"/>
      </w:r>
    </w:p>
    <w:p w14:paraId="7A141060" w14:textId="77777777" w:rsidR="00CB7547" w:rsidRPr="00A52CD9" w:rsidRDefault="00CB7547" w:rsidP="00CB7547">
      <w:pPr>
        <w:pStyle w:val="Bullet-L1"/>
        <w:numPr>
          <w:ilvl w:val="0"/>
          <w:numId w:val="0"/>
        </w:numPr>
        <w:rPr>
          <w:sz w:val="22"/>
          <w:szCs w:val="22"/>
        </w:rPr>
      </w:pPr>
      <w:r w:rsidRPr="00A52CD9">
        <w:rPr>
          <w:sz w:val="22"/>
          <w:szCs w:val="22"/>
        </w:rPr>
        <w:t>Management services cover the ongoing management, support, and operations that DXC will perform on behalf of the Customer for the respective Office 365 services.  This section provides description of the Management Service that are currently part of the offering.</w:t>
      </w:r>
    </w:p>
    <w:p w14:paraId="6EC52FA1" w14:textId="77777777" w:rsidR="00CB7547" w:rsidRPr="00A52CD9" w:rsidRDefault="00CB7547" w:rsidP="00CB7547">
      <w:pPr>
        <w:pStyle w:val="Bullet-L1"/>
        <w:numPr>
          <w:ilvl w:val="0"/>
          <w:numId w:val="0"/>
        </w:numPr>
        <w:rPr>
          <w:sz w:val="22"/>
          <w:szCs w:val="22"/>
        </w:rPr>
      </w:pPr>
      <w:r w:rsidRPr="00A52CD9">
        <w:rPr>
          <w:sz w:val="22"/>
          <w:szCs w:val="22"/>
        </w:rPr>
        <w:t>UPtime, being a Modern Workplace engagement platform tightly integrated with most MW offerings, DXC offering team has identified Manila, Philippines as the default/</w:t>
      </w:r>
      <w:proofErr w:type="spellStart"/>
      <w:r w:rsidRPr="00A52CD9">
        <w:rPr>
          <w:sz w:val="22"/>
          <w:szCs w:val="22"/>
        </w:rPr>
        <w:t>CoE</w:t>
      </w:r>
      <w:proofErr w:type="spellEnd"/>
      <w:r w:rsidRPr="00A52CD9">
        <w:rPr>
          <w:sz w:val="22"/>
          <w:szCs w:val="22"/>
        </w:rPr>
        <w:t xml:space="preserve"> location to deliver UPtime services globally. Reach out to offering team for exception support requirements to comply with local/regional regulatory/compliance requirements.</w:t>
      </w:r>
    </w:p>
    <w:p w14:paraId="429CD7D7" w14:textId="77777777" w:rsidR="00352016" w:rsidRPr="00A52CD9" w:rsidRDefault="00352016" w:rsidP="00352016">
      <w:pPr>
        <w:pStyle w:val="Bullet-L1"/>
        <w:numPr>
          <w:ilvl w:val="0"/>
          <w:numId w:val="0"/>
        </w:numPr>
        <w:rPr>
          <w:sz w:val="22"/>
          <w:szCs w:val="22"/>
        </w:rPr>
      </w:pPr>
      <w:r w:rsidRPr="00A52CD9">
        <w:rPr>
          <w:sz w:val="22"/>
          <w:szCs w:val="22"/>
        </w:rPr>
        <w:t>Be aware that as part of the DXC UPtime services, DXC UPtime operations team will not provide ongoing support and operations for services listed as integration services. Examples include administration of the 1E Tachyon, Espressive Barista, Knowledge Base Mgmt, Qualtrics XM, etc. which are covered in the respective MW service offerings.</w:t>
      </w:r>
    </w:p>
    <w:p w14:paraId="77898C7C" w14:textId="318977BE" w:rsidR="0032615A" w:rsidRPr="00A52CD9" w:rsidRDefault="0032615A" w:rsidP="0032615A">
      <w:pPr>
        <w:pStyle w:val="MainParagraph"/>
      </w:pPr>
      <w:r w:rsidRPr="00A52CD9">
        <w:t xml:space="preserve">The </w:t>
      </w:r>
      <w:r w:rsidRPr="00A52CD9">
        <w:rPr>
          <w:b/>
        </w:rPr>
        <w:t>key resources</w:t>
      </w:r>
      <w:r w:rsidRPr="00A52CD9">
        <w:t xml:space="preserve"> required to deliver most of the </w:t>
      </w:r>
      <w:r w:rsidR="00A36C9D" w:rsidRPr="00A52CD9">
        <w:t xml:space="preserve">UPtime </w:t>
      </w:r>
      <w:r w:rsidRPr="00A52CD9">
        <w:t xml:space="preserve">services are </w:t>
      </w:r>
      <w:r w:rsidRPr="00A52CD9">
        <w:rPr>
          <w:b/>
        </w:rPr>
        <w:t>L1, L2 and L3 engineers</w:t>
      </w:r>
      <w:r w:rsidRPr="00A52CD9">
        <w:t xml:space="preserve"> as well as a </w:t>
      </w:r>
      <w:r w:rsidRPr="00A52CD9">
        <w:rPr>
          <w:b/>
        </w:rPr>
        <w:t>Client Capability Lead</w:t>
      </w:r>
      <w:r w:rsidRPr="00A52CD9">
        <w:t xml:space="preserve"> (CCL). By default, they are </w:t>
      </w:r>
      <w:r w:rsidRPr="00A52CD9">
        <w:rPr>
          <w:b/>
        </w:rPr>
        <w:t>split</w:t>
      </w:r>
      <w:r w:rsidRPr="00A52CD9">
        <w:t xml:space="preserve"> between on- and off/best- shore delivery centers (countries) as outlined below:</w:t>
      </w:r>
    </w:p>
    <w:p w14:paraId="72DF7B36" w14:textId="0725FDAC" w:rsidR="0032615A" w:rsidRPr="00A52CD9" w:rsidRDefault="0032615A" w:rsidP="0032615A">
      <w:pPr>
        <w:pStyle w:val="TableCaption"/>
      </w:pPr>
      <w:r w:rsidRPr="00A52CD9">
        <w:t>Key roles split between on- and off/best-shore</w:t>
      </w:r>
    </w:p>
    <w:tbl>
      <w:tblPr>
        <w:tblStyle w:val="SoW-Reports"/>
        <w:tblW w:w="9834" w:type="dxa"/>
        <w:tblLook w:val="04A0" w:firstRow="1" w:lastRow="0" w:firstColumn="1" w:lastColumn="0" w:noHBand="0" w:noVBand="1"/>
      </w:tblPr>
      <w:tblGrid>
        <w:gridCol w:w="1641"/>
        <w:gridCol w:w="1274"/>
        <w:gridCol w:w="1509"/>
        <w:gridCol w:w="5410"/>
      </w:tblGrid>
      <w:tr w:rsidR="00F740FF" w:rsidRPr="00A52CD9" w14:paraId="2AC1FC57" w14:textId="77777777" w:rsidTr="00F74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dxa"/>
            <w:shd w:val="clear" w:color="auto" w:fill="666666"/>
            <w:vAlign w:val="center"/>
          </w:tcPr>
          <w:p w14:paraId="0286C4BA" w14:textId="77777777" w:rsidR="0032615A" w:rsidRPr="00A52CD9" w:rsidRDefault="0032615A" w:rsidP="00E12BA4">
            <w:pPr>
              <w:rPr>
                <w:sz w:val="20"/>
              </w:rPr>
            </w:pPr>
            <w:r w:rsidRPr="00A52CD9">
              <w:rPr>
                <w:sz w:val="20"/>
              </w:rPr>
              <w:t>Role</w:t>
            </w:r>
          </w:p>
        </w:tc>
        <w:tc>
          <w:tcPr>
            <w:tcW w:w="1274" w:type="dxa"/>
            <w:shd w:val="clear" w:color="auto" w:fill="666666"/>
            <w:vAlign w:val="center"/>
          </w:tcPr>
          <w:p w14:paraId="0735BBA9" w14:textId="77777777" w:rsidR="0032615A" w:rsidRPr="00A52CD9" w:rsidRDefault="0032615A" w:rsidP="00E12BA4">
            <w:pPr>
              <w:cnfStyle w:val="100000000000" w:firstRow="1" w:lastRow="0" w:firstColumn="0" w:lastColumn="0" w:oddVBand="0" w:evenVBand="0" w:oddHBand="0" w:evenHBand="0" w:firstRowFirstColumn="0" w:firstRowLastColumn="0" w:lastRowFirstColumn="0" w:lastRowLastColumn="0"/>
              <w:rPr>
                <w:sz w:val="20"/>
              </w:rPr>
            </w:pPr>
            <w:r w:rsidRPr="00A52CD9">
              <w:rPr>
                <w:sz w:val="20"/>
              </w:rPr>
              <w:t>On-shore</w:t>
            </w:r>
          </w:p>
        </w:tc>
        <w:tc>
          <w:tcPr>
            <w:tcW w:w="1509" w:type="dxa"/>
            <w:shd w:val="clear" w:color="auto" w:fill="666666"/>
            <w:vAlign w:val="center"/>
          </w:tcPr>
          <w:p w14:paraId="336CFCB1" w14:textId="77777777" w:rsidR="0032615A" w:rsidRPr="00A52CD9" w:rsidRDefault="0032615A" w:rsidP="00E12BA4">
            <w:pPr>
              <w:cnfStyle w:val="100000000000" w:firstRow="1" w:lastRow="0" w:firstColumn="0" w:lastColumn="0" w:oddVBand="0" w:evenVBand="0" w:oddHBand="0" w:evenHBand="0" w:firstRowFirstColumn="0" w:firstRowLastColumn="0" w:lastRowFirstColumn="0" w:lastRowLastColumn="0"/>
              <w:rPr>
                <w:sz w:val="20"/>
              </w:rPr>
            </w:pPr>
            <w:r w:rsidRPr="00A52CD9">
              <w:rPr>
                <w:sz w:val="20"/>
              </w:rPr>
              <w:t>Off/Best shore</w:t>
            </w:r>
          </w:p>
        </w:tc>
        <w:tc>
          <w:tcPr>
            <w:tcW w:w="5410" w:type="dxa"/>
            <w:shd w:val="clear" w:color="auto" w:fill="666666"/>
            <w:vAlign w:val="center"/>
          </w:tcPr>
          <w:p w14:paraId="7726E8E8" w14:textId="77777777" w:rsidR="0032615A" w:rsidRPr="00A52CD9" w:rsidRDefault="0032615A" w:rsidP="00E12BA4">
            <w:pPr>
              <w:cnfStyle w:val="100000000000" w:firstRow="1" w:lastRow="0" w:firstColumn="0" w:lastColumn="0" w:oddVBand="0" w:evenVBand="0" w:oddHBand="0" w:evenHBand="0" w:firstRowFirstColumn="0" w:firstRowLastColumn="0" w:lastRowFirstColumn="0" w:lastRowLastColumn="0"/>
              <w:rPr>
                <w:sz w:val="20"/>
              </w:rPr>
            </w:pPr>
            <w:r w:rsidRPr="00A52CD9">
              <w:rPr>
                <w:sz w:val="20"/>
              </w:rPr>
              <w:t>Notes / Comments</w:t>
            </w:r>
          </w:p>
        </w:tc>
      </w:tr>
      <w:tr w:rsidR="0032615A" w:rsidRPr="00A52CD9" w14:paraId="7DAFAD25" w14:textId="77777777" w:rsidTr="00F740FF">
        <w:tc>
          <w:tcPr>
            <w:cnfStyle w:val="001000000000" w:firstRow="0" w:lastRow="0" w:firstColumn="1" w:lastColumn="0" w:oddVBand="0" w:evenVBand="0" w:oddHBand="0" w:evenHBand="0" w:firstRowFirstColumn="0" w:firstRowLastColumn="0" w:lastRowFirstColumn="0" w:lastRowLastColumn="0"/>
            <w:tcW w:w="1641" w:type="dxa"/>
          </w:tcPr>
          <w:p w14:paraId="6EFA4EA0" w14:textId="77777777" w:rsidR="0032615A" w:rsidRPr="00A52CD9" w:rsidRDefault="0032615A" w:rsidP="00E12BA4">
            <w:pPr>
              <w:rPr>
                <w:b/>
                <w:sz w:val="20"/>
              </w:rPr>
            </w:pPr>
            <w:r w:rsidRPr="00A52CD9">
              <w:rPr>
                <w:b/>
                <w:sz w:val="20"/>
              </w:rPr>
              <w:t>L1 Engineers</w:t>
            </w:r>
          </w:p>
        </w:tc>
        <w:tc>
          <w:tcPr>
            <w:tcW w:w="1274" w:type="dxa"/>
          </w:tcPr>
          <w:p w14:paraId="13A732BC" w14:textId="77777777"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p>
        </w:tc>
        <w:tc>
          <w:tcPr>
            <w:tcW w:w="1509" w:type="dxa"/>
          </w:tcPr>
          <w:p w14:paraId="10520B46" w14:textId="2B55F099" w:rsidR="0032615A" w:rsidRPr="00A52CD9" w:rsidRDefault="001B28B1" w:rsidP="00F740FF">
            <w:pPr>
              <w:jc w:val="center"/>
              <w:cnfStyle w:val="000000000000" w:firstRow="0" w:lastRow="0" w:firstColumn="0" w:lastColumn="0" w:oddVBand="0" w:evenVBand="0" w:oddHBand="0" w:evenHBand="0" w:firstRowFirstColumn="0" w:firstRowLastColumn="0" w:lastRowFirstColumn="0" w:lastRowLastColumn="0"/>
              <w:rPr>
                <w:sz w:val="20"/>
              </w:rPr>
            </w:pPr>
            <w:r w:rsidRPr="00A52CD9">
              <w:rPr>
                <w:rPrChange w:id="1674" w:author="Vermette, Stephane" w:date="2022-01-19T05:44:00Z">
                  <w:rPr>
                    <w:noProof/>
                  </w:rPr>
                </w:rPrChange>
              </w:rPr>
              <mc:AlternateContent>
                <mc:Choice Requires="wps">
                  <w:drawing>
                    <wp:anchor distT="0" distB="0" distL="114300" distR="114300" simplePos="0" relativeHeight="251658251" behindDoc="0" locked="0" layoutInCell="1" allowOverlap="1" wp14:anchorId="6CA19110" wp14:editId="5C7155BF">
                      <wp:simplePos x="0" y="0"/>
                      <wp:positionH relativeFrom="column">
                        <wp:posOffset>-652217</wp:posOffset>
                      </wp:positionH>
                      <wp:positionV relativeFrom="paragraph">
                        <wp:posOffset>11386</wp:posOffset>
                      </wp:positionV>
                      <wp:extent cx="1828800" cy="1828800"/>
                      <wp:effectExtent l="0" t="304800" r="0" b="304800"/>
                      <wp:wrapNone/>
                      <wp:docPr id="84588291" name="Text Box 84588291"/>
                      <wp:cNvGraphicFramePr/>
                      <a:graphic xmlns:a="http://schemas.openxmlformats.org/drawingml/2006/main">
                        <a:graphicData uri="http://schemas.microsoft.com/office/word/2010/wordprocessingShape">
                          <wps:wsp>
                            <wps:cNvSpPr txBox="1"/>
                            <wps:spPr>
                              <a:xfrm rot="20913222">
                                <a:off x="0" y="0"/>
                                <a:ext cx="1828800" cy="1828800"/>
                              </a:xfrm>
                              <a:prstGeom prst="rect">
                                <a:avLst/>
                              </a:prstGeom>
                              <a:noFill/>
                              <a:ln>
                                <a:noFill/>
                              </a:ln>
                            </wps:spPr>
                            <wps:txbx>
                              <w:txbxContent>
                                <w:p w14:paraId="48705847" w14:textId="0B7973A3" w:rsidR="001B28B1" w:rsidRPr="001B28B1" w:rsidRDefault="001B28B1" w:rsidP="001B28B1">
                                  <w:pPr>
                                    <w:pStyle w:val="Bullet-L1"/>
                                    <w:numPr>
                                      <w:ilvl w:val="0"/>
                                      <w:numId w:val="0"/>
                                    </w:numPr>
                                    <w:ind w:left="360"/>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Sample Table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A19110" id="Text Box 84588291" o:spid="_x0000_s1033" type="#_x0000_t202" style="position:absolute;left:0;text-align:left;margin-left:-51.35pt;margin-top:.9pt;width:2in;height:2in;rotation:-750145fd;z-index:2516582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" filled="f" stroked="f">
                      <v:textbox style="mso-fit-shape-to-text:t">
                        <w:txbxContent>
                          <w:p w14:paraId="48705847" w14:textId="0B7973A3" w:rsidR="001B28B1" w:rsidRPr="001B28B1" w:rsidRDefault="001B28B1" w:rsidP="001B28B1">
                            <w:pPr>
                              <w:pStyle w:val="Bullet-L1"/>
                              <w:numPr>
                                <w:ilvl w:val="0"/>
                                <w:numId w:val="0"/>
                              </w:numPr>
                              <w:ind w:left="360"/>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Sample Table</w:t>
                            </w:r>
                          </w:p>
                        </w:txbxContent>
                      </v:textbox>
                    </v:shape>
                  </w:pict>
                </mc:Fallback>
              </mc:AlternateContent>
            </w:r>
            <w:r w:rsidR="0032615A" w:rsidRPr="00A52CD9">
              <w:rPr>
                <w:sz w:val="20"/>
              </w:rPr>
              <w:t>100%</w:t>
            </w:r>
          </w:p>
        </w:tc>
        <w:tc>
          <w:tcPr>
            <w:tcW w:w="5410" w:type="dxa"/>
            <w:vMerge w:val="restart"/>
          </w:tcPr>
          <w:p w14:paraId="36874004" w14:textId="760FEB4D" w:rsidR="0032615A" w:rsidRPr="00A52CD9" w:rsidRDefault="0032615A"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 xml:space="preserve">In the default model, </w:t>
            </w:r>
            <w:r w:rsidRPr="00A52CD9">
              <w:rPr>
                <w:b/>
                <w:sz w:val="20"/>
              </w:rPr>
              <w:t>both</w:t>
            </w:r>
            <w:r w:rsidRPr="00A52CD9">
              <w:rPr>
                <w:sz w:val="20"/>
              </w:rPr>
              <w:t xml:space="preserve"> L1 and L2 resources are sourced from off/best-shor</w:t>
            </w:r>
            <w:r w:rsidR="00D431B0" w:rsidRPr="00A52CD9">
              <w:rPr>
                <w:sz w:val="20"/>
              </w:rPr>
              <w:t>e</w:t>
            </w:r>
            <w:r w:rsidRPr="00A52CD9">
              <w:rPr>
                <w:sz w:val="20"/>
              </w:rPr>
              <w:t xml:space="preserve"> locations.</w:t>
            </w:r>
          </w:p>
        </w:tc>
      </w:tr>
      <w:tr w:rsidR="0032615A" w:rsidRPr="00A52CD9" w14:paraId="77E8971B" w14:textId="77777777" w:rsidTr="00F740FF">
        <w:tc>
          <w:tcPr>
            <w:cnfStyle w:val="001000000000" w:firstRow="0" w:lastRow="0" w:firstColumn="1" w:lastColumn="0" w:oddVBand="0" w:evenVBand="0" w:oddHBand="0" w:evenHBand="0" w:firstRowFirstColumn="0" w:firstRowLastColumn="0" w:lastRowFirstColumn="0" w:lastRowLastColumn="0"/>
            <w:tcW w:w="1641" w:type="dxa"/>
          </w:tcPr>
          <w:p w14:paraId="57926086" w14:textId="77777777" w:rsidR="0032615A" w:rsidRPr="00A52CD9" w:rsidRDefault="0032615A" w:rsidP="00E12BA4">
            <w:pPr>
              <w:rPr>
                <w:b/>
                <w:sz w:val="20"/>
              </w:rPr>
            </w:pPr>
            <w:r w:rsidRPr="00A52CD9">
              <w:rPr>
                <w:b/>
                <w:sz w:val="20"/>
              </w:rPr>
              <w:t>L2 Engineers</w:t>
            </w:r>
          </w:p>
        </w:tc>
        <w:tc>
          <w:tcPr>
            <w:tcW w:w="1274" w:type="dxa"/>
          </w:tcPr>
          <w:p w14:paraId="258DC6BA" w14:textId="77777777"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p>
        </w:tc>
        <w:tc>
          <w:tcPr>
            <w:tcW w:w="1509" w:type="dxa"/>
          </w:tcPr>
          <w:p w14:paraId="4B0DA370" w14:textId="0683779B"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r w:rsidRPr="00A52CD9">
              <w:rPr>
                <w:sz w:val="20"/>
              </w:rPr>
              <w:t>100%</w:t>
            </w:r>
          </w:p>
        </w:tc>
        <w:tc>
          <w:tcPr>
            <w:tcW w:w="5410" w:type="dxa"/>
            <w:vMerge/>
          </w:tcPr>
          <w:p w14:paraId="6543DFAB" w14:textId="77777777" w:rsidR="0032615A" w:rsidRPr="00A52CD9" w:rsidRDefault="0032615A" w:rsidP="00E12BA4">
            <w:pPr>
              <w:cnfStyle w:val="000000000000" w:firstRow="0" w:lastRow="0" w:firstColumn="0" w:lastColumn="0" w:oddVBand="0" w:evenVBand="0" w:oddHBand="0" w:evenHBand="0" w:firstRowFirstColumn="0" w:firstRowLastColumn="0" w:lastRowFirstColumn="0" w:lastRowLastColumn="0"/>
              <w:rPr>
                <w:sz w:val="20"/>
              </w:rPr>
            </w:pPr>
          </w:p>
        </w:tc>
      </w:tr>
      <w:tr w:rsidR="0032615A" w:rsidRPr="00A52CD9" w14:paraId="374B930A" w14:textId="77777777" w:rsidTr="00F740FF">
        <w:tc>
          <w:tcPr>
            <w:cnfStyle w:val="001000000000" w:firstRow="0" w:lastRow="0" w:firstColumn="1" w:lastColumn="0" w:oddVBand="0" w:evenVBand="0" w:oddHBand="0" w:evenHBand="0" w:firstRowFirstColumn="0" w:firstRowLastColumn="0" w:lastRowFirstColumn="0" w:lastRowLastColumn="0"/>
            <w:tcW w:w="1641" w:type="dxa"/>
          </w:tcPr>
          <w:p w14:paraId="30F9EDE8" w14:textId="77777777" w:rsidR="0032615A" w:rsidRPr="00A52CD9" w:rsidRDefault="0032615A" w:rsidP="00E12BA4">
            <w:pPr>
              <w:rPr>
                <w:b/>
                <w:sz w:val="20"/>
              </w:rPr>
            </w:pPr>
            <w:r w:rsidRPr="00A52CD9">
              <w:rPr>
                <w:b/>
                <w:sz w:val="20"/>
              </w:rPr>
              <w:t>L3 Engineers</w:t>
            </w:r>
          </w:p>
        </w:tc>
        <w:tc>
          <w:tcPr>
            <w:tcW w:w="1274" w:type="dxa"/>
          </w:tcPr>
          <w:p w14:paraId="7F28A3EF" w14:textId="77777777"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r w:rsidRPr="00A52CD9">
              <w:rPr>
                <w:sz w:val="20"/>
              </w:rPr>
              <w:t>20%</w:t>
            </w:r>
          </w:p>
        </w:tc>
        <w:tc>
          <w:tcPr>
            <w:tcW w:w="1509" w:type="dxa"/>
          </w:tcPr>
          <w:p w14:paraId="5526130A" w14:textId="4179B4FD"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r w:rsidRPr="00A52CD9">
              <w:rPr>
                <w:sz w:val="20"/>
              </w:rPr>
              <w:t>80%</w:t>
            </w:r>
          </w:p>
        </w:tc>
        <w:tc>
          <w:tcPr>
            <w:tcW w:w="5410" w:type="dxa"/>
          </w:tcPr>
          <w:p w14:paraId="30B5535B" w14:textId="77777777" w:rsidR="0032615A" w:rsidRPr="00A52CD9" w:rsidRDefault="0032615A"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 xml:space="preserve">The 20% </w:t>
            </w:r>
            <w:r w:rsidRPr="00A52CD9">
              <w:rPr>
                <w:b/>
                <w:sz w:val="20"/>
              </w:rPr>
              <w:t>on</w:t>
            </w:r>
            <w:r w:rsidRPr="00A52CD9">
              <w:rPr>
                <w:sz w:val="20"/>
              </w:rPr>
              <w:t xml:space="preserve">-shore L3 is designed not only for deep technical, but for </w:t>
            </w:r>
            <w:r w:rsidRPr="00A52CD9">
              <w:rPr>
                <w:b/>
                <w:sz w:val="20"/>
              </w:rPr>
              <w:t>client-facing</w:t>
            </w:r>
            <w:r w:rsidRPr="00A52CD9">
              <w:rPr>
                <w:sz w:val="20"/>
              </w:rPr>
              <w:t xml:space="preserve"> activities as well</w:t>
            </w:r>
          </w:p>
        </w:tc>
      </w:tr>
      <w:tr w:rsidR="0032615A" w:rsidRPr="00A52CD9" w14:paraId="4535AAEE" w14:textId="77777777" w:rsidTr="00F740FF">
        <w:tc>
          <w:tcPr>
            <w:cnfStyle w:val="001000000000" w:firstRow="0" w:lastRow="0" w:firstColumn="1" w:lastColumn="0" w:oddVBand="0" w:evenVBand="0" w:oddHBand="0" w:evenHBand="0" w:firstRowFirstColumn="0" w:firstRowLastColumn="0" w:lastRowFirstColumn="0" w:lastRowLastColumn="0"/>
            <w:tcW w:w="1641" w:type="dxa"/>
          </w:tcPr>
          <w:p w14:paraId="6954BD53" w14:textId="77777777" w:rsidR="0032615A" w:rsidRPr="00A52CD9" w:rsidRDefault="0032615A" w:rsidP="00E12BA4">
            <w:pPr>
              <w:rPr>
                <w:b/>
                <w:sz w:val="20"/>
              </w:rPr>
            </w:pPr>
            <w:r w:rsidRPr="00A52CD9">
              <w:rPr>
                <w:b/>
                <w:sz w:val="20"/>
              </w:rPr>
              <w:t>CCL</w:t>
            </w:r>
          </w:p>
        </w:tc>
        <w:tc>
          <w:tcPr>
            <w:tcW w:w="1274" w:type="dxa"/>
          </w:tcPr>
          <w:p w14:paraId="72EFF90F" w14:textId="77777777"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r w:rsidRPr="00A52CD9">
              <w:rPr>
                <w:sz w:val="20"/>
              </w:rPr>
              <w:t>100%</w:t>
            </w:r>
          </w:p>
        </w:tc>
        <w:tc>
          <w:tcPr>
            <w:tcW w:w="1509" w:type="dxa"/>
          </w:tcPr>
          <w:p w14:paraId="7B32A177" w14:textId="0B7F325A" w:rsidR="0032615A" w:rsidRPr="00A52CD9" w:rsidRDefault="0032615A" w:rsidP="00F740FF">
            <w:pPr>
              <w:jc w:val="center"/>
              <w:cnfStyle w:val="000000000000" w:firstRow="0" w:lastRow="0" w:firstColumn="0" w:lastColumn="0" w:oddVBand="0" w:evenVBand="0" w:oddHBand="0" w:evenHBand="0" w:firstRowFirstColumn="0" w:firstRowLastColumn="0" w:lastRowFirstColumn="0" w:lastRowLastColumn="0"/>
              <w:rPr>
                <w:sz w:val="20"/>
              </w:rPr>
            </w:pPr>
          </w:p>
        </w:tc>
        <w:tc>
          <w:tcPr>
            <w:tcW w:w="5410" w:type="dxa"/>
          </w:tcPr>
          <w:p w14:paraId="60695D85" w14:textId="33C970A4" w:rsidR="0032615A" w:rsidRPr="00A52CD9" w:rsidRDefault="0032615A"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 xml:space="preserve">The CCL role is heavily involved in customer facing communications and interactions and, by default, is 100% </w:t>
            </w:r>
            <w:r w:rsidR="00D431B0" w:rsidRPr="00A52CD9">
              <w:rPr>
                <w:sz w:val="20"/>
              </w:rPr>
              <w:t>onshore resource.</w:t>
            </w:r>
          </w:p>
        </w:tc>
      </w:tr>
    </w:tbl>
    <w:p w14:paraId="6E9574AF" w14:textId="77777777" w:rsidR="00412625" w:rsidRPr="00A52CD9" w:rsidRDefault="00412625" w:rsidP="00412625">
      <w:pPr>
        <w:pStyle w:val="Bullet-L1"/>
        <w:numPr>
          <w:ilvl w:val="0"/>
          <w:numId w:val="0"/>
        </w:numPr>
        <w:rPr>
          <w:sz w:val="22"/>
          <w:szCs w:val="22"/>
        </w:rPr>
      </w:pPr>
    </w:p>
    <w:p w14:paraId="7BCDBFE5" w14:textId="77777777" w:rsidR="008936C8" w:rsidRPr="00A52CD9" w:rsidRDefault="008936C8" w:rsidP="00A52CD9">
      <w:pPr>
        <w:pStyle w:val="Heading3"/>
      </w:pPr>
      <w:bookmarkStart w:id="1675" w:name="_Toc57903419"/>
      <w:bookmarkStart w:id="1676" w:name="_Toc88474849"/>
      <w:r w:rsidRPr="00A52CD9">
        <w:t>Operational Model</w:t>
      </w:r>
      <w:bookmarkEnd w:id="1675"/>
      <w:bookmarkEnd w:id="1676"/>
    </w:p>
    <w:p w14:paraId="1F47BA17" w14:textId="27BA0AF2" w:rsidR="008936C8" w:rsidRPr="00A52CD9" w:rsidRDefault="008936C8" w:rsidP="008936C8">
      <w:pPr>
        <w:pStyle w:val="MainParagraph"/>
      </w:pPr>
      <w:r w:rsidRPr="00A52CD9">
        <w:t xml:space="preserve">DXC provides </w:t>
      </w:r>
      <w:r w:rsidRPr="00A52CD9">
        <w:rPr>
          <w:b/>
        </w:rPr>
        <w:t>24x7x365</w:t>
      </w:r>
      <w:r w:rsidRPr="00A52CD9">
        <w:t xml:space="preserve"> support for the components of the </w:t>
      </w:r>
      <w:r w:rsidR="004C472C" w:rsidRPr="00A52CD9">
        <w:t>UPtime. services</w:t>
      </w:r>
      <w:r w:rsidRPr="00A52CD9">
        <w:t xml:space="preserve">. Keep in mind that this covers </w:t>
      </w:r>
      <w:r w:rsidRPr="00A52CD9">
        <w:rPr>
          <w:b/>
        </w:rPr>
        <w:t>only</w:t>
      </w:r>
      <w:r w:rsidRPr="00A52CD9">
        <w:t xml:space="preserve"> the </w:t>
      </w:r>
      <w:r w:rsidR="00216C3B" w:rsidRPr="00A52CD9">
        <w:t>UPtime</w:t>
      </w:r>
      <w:r w:rsidRPr="00A52CD9">
        <w:t xml:space="preserve"> components. Additional elements – </w:t>
      </w:r>
      <w:r w:rsidR="009A69DD" w:rsidRPr="00A52CD9">
        <w:t>e.g.,</w:t>
      </w:r>
      <w:r w:rsidRPr="00A52CD9">
        <w:t xml:space="preserve"> </w:t>
      </w:r>
      <w:r w:rsidR="009A69DD" w:rsidRPr="00A52CD9">
        <w:t xml:space="preserve">Azure </w:t>
      </w:r>
      <w:r w:rsidR="00DE39F3" w:rsidRPr="00A52CD9">
        <w:t xml:space="preserve">services, AWS Connect, </w:t>
      </w:r>
      <w:r w:rsidR="00F84DCD" w:rsidRPr="00A52CD9">
        <w:t xml:space="preserve">Device intelligence toolsets (1E, Nexthink), Virtual agent (Espressive Barista), Qualtrics XM, </w:t>
      </w:r>
      <w:r w:rsidRPr="00A52CD9">
        <w:t xml:space="preserve">NW connectivity, etc. – which are not native part of the </w:t>
      </w:r>
      <w:r w:rsidR="00ED2933" w:rsidRPr="00A52CD9">
        <w:t xml:space="preserve">UPtime </w:t>
      </w:r>
      <w:r w:rsidRPr="00A52CD9">
        <w:t>offering are subject to the operational model of the respective tower. You should synchronize with the respective architect to compile an end-to-end picture.</w:t>
      </w:r>
    </w:p>
    <w:p w14:paraId="1DBACE9D" w14:textId="74E9542D" w:rsidR="008936C8" w:rsidRPr="00A52CD9" w:rsidRDefault="008936C8" w:rsidP="008936C8">
      <w:pPr>
        <w:pStyle w:val="MainParagraph"/>
      </w:pPr>
      <w:r w:rsidRPr="00A52CD9">
        <w:t xml:space="preserve">Responses to inquiries, service requests, and incidents are based on the </w:t>
      </w:r>
      <w:r w:rsidRPr="00A52CD9">
        <w:rPr>
          <w:b/>
        </w:rPr>
        <w:t>priority</w:t>
      </w:r>
      <w:r w:rsidRPr="00A52CD9">
        <w:t xml:space="preserve"> of the ticket. Said another way, the service is </w:t>
      </w:r>
      <w:r w:rsidR="00A83034" w:rsidRPr="00A52CD9">
        <w:t>24x7x365,</w:t>
      </w:r>
      <w:r w:rsidRPr="00A52CD9">
        <w:t xml:space="preserve"> but the </w:t>
      </w:r>
      <w:r w:rsidRPr="00A52CD9">
        <w:rPr>
          <w:b/>
        </w:rPr>
        <w:t>response time</w:t>
      </w:r>
      <w:r w:rsidRPr="00A52CD9">
        <w:t xml:space="preserve"> varies based on the priority. The following table provides details on the acknowledgement and update times for the different priorities. Business Hours are defined as local time for the respective delivery center, Monday – Friday, 8:00 – 17:00.</w:t>
      </w:r>
    </w:p>
    <w:p w14:paraId="229510BD" w14:textId="77777777" w:rsidR="008936C8" w:rsidRPr="00A52CD9" w:rsidRDefault="008936C8" w:rsidP="008936C8">
      <w:pPr>
        <w:pStyle w:val="TableCaption"/>
      </w:pPr>
      <w:r w:rsidRPr="00A52CD9">
        <w:t>Incidents Priorities and DXC Acknowledgement and Update Times</w:t>
      </w:r>
    </w:p>
    <w:tbl>
      <w:tblPr>
        <w:tblStyle w:val="SoW-RolesandResponsibilities"/>
        <w:tblW w:w="0" w:type="auto"/>
        <w:tblLook w:val="04A0" w:firstRow="1" w:lastRow="0" w:firstColumn="1" w:lastColumn="0" w:noHBand="0" w:noVBand="1"/>
      </w:tblPr>
      <w:tblGrid>
        <w:gridCol w:w="1140"/>
        <w:gridCol w:w="1749"/>
        <w:gridCol w:w="2885"/>
        <w:gridCol w:w="3515"/>
      </w:tblGrid>
      <w:tr w:rsidR="008936C8" w:rsidRPr="00A52CD9" w14:paraId="2EB93B01" w14:textId="77777777" w:rsidTr="00E12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shd w:val="clear" w:color="auto" w:fill="666666"/>
          </w:tcPr>
          <w:p w14:paraId="4BAFE2E0" w14:textId="77777777" w:rsidR="008936C8" w:rsidRPr="00A52CD9" w:rsidRDefault="008936C8" w:rsidP="00E12BA4">
            <w:r w:rsidRPr="00A52CD9">
              <w:t>Priority</w:t>
            </w:r>
          </w:p>
        </w:tc>
        <w:tc>
          <w:tcPr>
            <w:tcW w:w="1800" w:type="dxa"/>
            <w:shd w:val="clear" w:color="auto" w:fill="666666"/>
          </w:tcPr>
          <w:p w14:paraId="359F7867" w14:textId="77777777" w:rsidR="008936C8" w:rsidRPr="00A52CD9" w:rsidRDefault="008936C8" w:rsidP="00E12BA4">
            <w:pPr>
              <w:cnfStyle w:val="100000000000" w:firstRow="1" w:lastRow="0" w:firstColumn="0" w:lastColumn="0" w:oddVBand="0" w:evenVBand="0" w:oddHBand="0" w:evenHBand="0" w:firstRowFirstColumn="0" w:firstRowLastColumn="0" w:lastRowFirstColumn="0" w:lastRowLastColumn="0"/>
            </w:pPr>
            <w:r w:rsidRPr="00A52CD9">
              <w:t>Description</w:t>
            </w:r>
          </w:p>
        </w:tc>
        <w:tc>
          <w:tcPr>
            <w:tcW w:w="3060" w:type="dxa"/>
            <w:shd w:val="clear" w:color="auto" w:fill="666666"/>
          </w:tcPr>
          <w:p w14:paraId="41DAD6C4" w14:textId="77777777" w:rsidR="008936C8" w:rsidRPr="00A52CD9" w:rsidRDefault="008936C8" w:rsidP="00E12BA4">
            <w:pPr>
              <w:cnfStyle w:val="100000000000" w:firstRow="1" w:lastRow="0" w:firstColumn="0" w:lastColumn="0" w:oddVBand="0" w:evenVBand="0" w:oddHBand="0" w:evenHBand="0" w:firstRowFirstColumn="0" w:firstRowLastColumn="0" w:lastRowFirstColumn="0" w:lastRowLastColumn="0"/>
            </w:pPr>
            <w:r w:rsidRPr="00A52CD9">
              <w:t>Example</w:t>
            </w:r>
          </w:p>
        </w:tc>
        <w:tc>
          <w:tcPr>
            <w:tcW w:w="3712" w:type="dxa"/>
            <w:shd w:val="clear" w:color="auto" w:fill="666666"/>
          </w:tcPr>
          <w:p w14:paraId="036E04C2" w14:textId="77777777" w:rsidR="008936C8" w:rsidRPr="00A52CD9" w:rsidRDefault="008936C8" w:rsidP="00E12BA4">
            <w:pPr>
              <w:cnfStyle w:val="100000000000" w:firstRow="1" w:lastRow="0" w:firstColumn="0" w:lastColumn="0" w:oddVBand="0" w:evenVBand="0" w:oddHBand="0" w:evenHBand="0" w:firstRowFirstColumn="0" w:firstRowLastColumn="0" w:lastRowFirstColumn="0" w:lastRowLastColumn="0"/>
            </w:pPr>
            <w:r w:rsidRPr="00A52CD9">
              <w:t>Customer Updates</w:t>
            </w:r>
          </w:p>
        </w:tc>
      </w:tr>
      <w:tr w:rsidR="008936C8" w:rsidRPr="00A52CD9" w14:paraId="72D57495" w14:textId="77777777" w:rsidTr="00E12BA4">
        <w:tc>
          <w:tcPr>
            <w:cnfStyle w:val="001000000000" w:firstRow="0" w:lastRow="0" w:firstColumn="1" w:lastColumn="0" w:oddVBand="0" w:evenVBand="0" w:oddHBand="0" w:evenHBand="0" w:firstRowFirstColumn="0" w:firstRowLastColumn="0" w:lastRowFirstColumn="0" w:lastRowLastColumn="0"/>
            <w:tcW w:w="1165" w:type="dxa"/>
          </w:tcPr>
          <w:p w14:paraId="13195581" w14:textId="77777777" w:rsidR="008936C8" w:rsidRPr="00A52CD9" w:rsidRDefault="008936C8" w:rsidP="00E12BA4">
            <w:r w:rsidRPr="00A52CD9">
              <w:t>Priority 1</w:t>
            </w:r>
          </w:p>
        </w:tc>
        <w:tc>
          <w:tcPr>
            <w:tcW w:w="1800" w:type="dxa"/>
          </w:tcPr>
          <w:p w14:paraId="4DF1FBEC"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Emergency event</w:t>
            </w:r>
          </w:p>
        </w:tc>
        <w:tc>
          <w:tcPr>
            <w:tcW w:w="3060" w:type="dxa"/>
          </w:tcPr>
          <w:p w14:paraId="575A6034"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Service down for one or multiple end users; site security breach</w:t>
            </w:r>
          </w:p>
        </w:tc>
        <w:tc>
          <w:tcPr>
            <w:tcW w:w="3712" w:type="dxa"/>
          </w:tcPr>
          <w:p w14:paraId="41299211"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Acknowledgment within fifteen (15) minutes and hourly updates thereafter</w:t>
            </w:r>
          </w:p>
        </w:tc>
      </w:tr>
      <w:tr w:rsidR="008936C8" w:rsidRPr="00A52CD9" w14:paraId="590C18FE" w14:textId="77777777" w:rsidTr="00E12BA4">
        <w:tc>
          <w:tcPr>
            <w:cnfStyle w:val="001000000000" w:firstRow="0" w:lastRow="0" w:firstColumn="1" w:lastColumn="0" w:oddVBand="0" w:evenVBand="0" w:oddHBand="0" w:evenHBand="0" w:firstRowFirstColumn="0" w:firstRowLastColumn="0" w:lastRowFirstColumn="0" w:lastRowLastColumn="0"/>
            <w:tcW w:w="1165" w:type="dxa"/>
          </w:tcPr>
          <w:p w14:paraId="01E6733D" w14:textId="77777777" w:rsidR="008936C8" w:rsidRPr="00A52CD9" w:rsidRDefault="008936C8" w:rsidP="00E12BA4">
            <w:r w:rsidRPr="00A52CD9">
              <w:t>Priority 2</w:t>
            </w:r>
          </w:p>
        </w:tc>
        <w:tc>
          <w:tcPr>
            <w:tcW w:w="1800" w:type="dxa"/>
          </w:tcPr>
          <w:p w14:paraId="00DFAF6D"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Business critical event</w:t>
            </w:r>
          </w:p>
        </w:tc>
        <w:tc>
          <w:tcPr>
            <w:tcW w:w="3060" w:type="dxa"/>
          </w:tcPr>
          <w:p w14:paraId="205987EC"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Service degradation to a majority of end users; suspected security vulnerability or attack</w:t>
            </w:r>
          </w:p>
        </w:tc>
        <w:tc>
          <w:tcPr>
            <w:tcW w:w="3712" w:type="dxa"/>
          </w:tcPr>
          <w:p w14:paraId="25C0305D"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Acknowledgment within thirty (30) minutes and updates every two (2) hours thereafter</w:t>
            </w:r>
          </w:p>
        </w:tc>
      </w:tr>
      <w:tr w:rsidR="008936C8" w:rsidRPr="00A52CD9" w14:paraId="2A6E247A" w14:textId="77777777" w:rsidTr="00E12BA4">
        <w:tc>
          <w:tcPr>
            <w:cnfStyle w:val="001000000000" w:firstRow="0" w:lastRow="0" w:firstColumn="1" w:lastColumn="0" w:oddVBand="0" w:evenVBand="0" w:oddHBand="0" w:evenHBand="0" w:firstRowFirstColumn="0" w:firstRowLastColumn="0" w:lastRowFirstColumn="0" w:lastRowLastColumn="0"/>
            <w:tcW w:w="1165" w:type="dxa"/>
          </w:tcPr>
          <w:p w14:paraId="4027A91E" w14:textId="77777777" w:rsidR="008936C8" w:rsidRPr="00A52CD9" w:rsidRDefault="008936C8" w:rsidP="00E12BA4">
            <w:r w:rsidRPr="00A52CD9">
              <w:t>Priority 3</w:t>
            </w:r>
          </w:p>
        </w:tc>
        <w:tc>
          <w:tcPr>
            <w:tcW w:w="1800" w:type="dxa"/>
          </w:tcPr>
          <w:p w14:paraId="4C8FC827"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Important event</w:t>
            </w:r>
          </w:p>
        </w:tc>
        <w:tc>
          <w:tcPr>
            <w:tcW w:w="3060" w:type="dxa"/>
          </w:tcPr>
          <w:p w14:paraId="42FE5B5B"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Service degradation to a subset of end users; a single end user incident with NO workaround</w:t>
            </w:r>
          </w:p>
        </w:tc>
        <w:tc>
          <w:tcPr>
            <w:tcW w:w="3712" w:type="dxa"/>
          </w:tcPr>
          <w:p w14:paraId="33038E12"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 xml:space="preserve">Acknowledgment within one (1) hour and initial response within four (4) hours </w:t>
            </w:r>
            <w:r w:rsidRPr="00A52CD9">
              <w:lastRenderedPageBreak/>
              <w:t>with updates every twenty-four (24) hours thereafter</w:t>
            </w:r>
          </w:p>
        </w:tc>
      </w:tr>
      <w:tr w:rsidR="008936C8" w:rsidRPr="00A52CD9" w14:paraId="70AE5642" w14:textId="77777777" w:rsidTr="00E12BA4">
        <w:tc>
          <w:tcPr>
            <w:cnfStyle w:val="001000000000" w:firstRow="0" w:lastRow="0" w:firstColumn="1" w:lastColumn="0" w:oddVBand="0" w:evenVBand="0" w:oddHBand="0" w:evenHBand="0" w:firstRowFirstColumn="0" w:firstRowLastColumn="0" w:lastRowFirstColumn="0" w:lastRowLastColumn="0"/>
            <w:tcW w:w="1165" w:type="dxa"/>
          </w:tcPr>
          <w:p w14:paraId="5E7A314A" w14:textId="77777777" w:rsidR="008936C8" w:rsidRPr="00A52CD9" w:rsidRDefault="008936C8" w:rsidP="00E12BA4">
            <w:r w:rsidRPr="00A52CD9">
              <w:t>Priority 4</w:t>
            </w:r>
          </w:p>
        </w:tc>
        <w:tc>
          <w:tcPr>
            <w:tcW w:w="1800" w:type="dxa"/>
          </w:tcPr>
          <w:p w14:paraId="10C1BCFA"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Standard event</w:t>
            </w:r>
          </w:p>
        </w:tc>
        <w:tc>
          <w:tcPr>
            <w:tcW w:w="3060" w:type="dxa"/>
          </w:tcPr>
          <w:p w14:paraId="737B752B"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Incident impacting a single end user where a workaround exists; routine service requests, inquiries or preventive work</w:t>
            </w:r>
          </w:p>
        </w:tc>
        <w:tc>
          <w:tcPr>
            <w:tcW w:w="3712" w:type="dxa"/>
          </w:tcPr>
          <w:p w14:paraId="624AF538" w14:textId="77777777" w:rsidR="008936C8" w:rsidRPr="00A52CD9" w:rsidRDefault="008936C8" w:rsidP="00E12BA4">
            <w:pPr>
              <w:cnfStyle w:val="000000000000" w:firstRow="0" w:lastRow="0" w:firstColumn="0" w:lastColumn="0" w:oddVBand="0" w:evenVBand="0" w:oddHBand="0" w:evenHBand="0" w:firstRowFirstColumn="0" w:firstRowLastColumn="0" w:lastRowFirstColumn="0" w:lastRowLastColumn="0"/>
            </w:pPr>
            <w:r w:rsidRPr="00A52CD9">
              <w:t>Acknowledgment within four (4) hours and initial response within two (2) business days, with updates every twenty-four (24) hours thereafter up to 14 days.</w:t>
            </w:r>
          </w:p>
        </w:tc>
      </w:tr>
    </w:tbl>
    <w:p w14:paraId="18B53C0F" w14:textId="77777777" w:rsidR="008936C8" w:rsidRPr="00A52CD9" w:rsidRDefault="008936C8" w:rsidP="00CB7547">
      <w:pPr>
        <w:pStyle w:val="Bullet-L1"/>
        <w:numPr>
          <w:ilvl w:val="0"/>
          <w:numId w:val="0"/>
        </w:numPr>
        <w:rPr>
          <w:sz w:val="22"/>
          <w:szCs w:val="22"/>
        </w:rPr>
      </w:pPr>
    </w:p>
    <w:p w14:paraId="556A87E5" w14:textId="77777777" w:rsidR="00333A05" w:rsidRPr="00A52CD9" w:rsidRDefault="00333A05" w:rsidP="00A52CD9">
      <w:pPr>
        <w:pStyle w:val="Heading3"/>
      </w:pPr>
      <w:bookmarkStart w:id="1677" w:name="_Toc88474850"/>
      <w:r w:rsidRPr="00A52CD9">
        <w:t>Escalation matrix</w:t>
      </w:r>
      <w:bookmarkEnd w:id="1677"/>
      <w:r w:rsidRPr="00A52CD9">
        <w:t xml:space="preserve"> </w:t>
      </w:r>
    </w:p>
    <w:p w14:paraId="72EC50B4" w14:textId="68A870C6" w:rsidR="00333A05" w:rsidRPr="00A52CD9" w:rsidRDefault="00333A05" w:rsidP="00333A05">
      <w:pPr>
        <w:pStyle w:val="MainParagraph"/>
      </w:pPr>
      <w:r w:rsidRPr="00A52CD9">
        <w:t xml:space="preserve">DXC acts as the SPOC for any incidents, </w:t>
      </w:r>
      <w:r w:rsidR="00523074" w:rsidRPr="00A52CD9">
        <w:t>inquiries,</w:t>
      </w:r>
      <w:r w:rsidRPr="00A52CD9">
        <w:t xml:space="preserve"> or questions regarding the in-scope UPtime services. DXC will handle, resolve and, when necessary, escalate the ticket to Dell Boomi, </w:t>
      </w:r>
      <w:r w:rsidR="00523074" w:rsidRPr="00A52CD9">
        <w:t>OEM,</w:t>
      </w:r>
      <w:r w:rsidRPr="00A52CD9">
        <w:t xml:space="preserve"> or the responsible third-party vendors. </w:t>
      </w:r>
    </w:p>
    <w:p w14:paraId="6EE0F489" w14:textId="02DBBFE1" w:rsidR="00333A05" w:rsidRPr="00A52CD9" w:rsidRDefault="00333A05" w:rsidP="00210733">
      <w:pPr>
        <w:pStyle w:val="Number-L1"/>
        <w:numPr>
          <w:ilvl w:val="0"/>
          <w:numId w:val="71"/>
        </w:numPr>
      </w:pPr>
      <w:r w:rsidRPr="00A52CD9">
        <w:t xml:space="preserve">End users raise incidents or submit standard service requests via the usual means – Service. Be aware that the </w:t>
      </w:r>
      <w:r w:rsidR="00523074" w:rsidRPr="00A52CD9">
        <w:t xml:space="preserve">UPtime </w:t>
      </w:r>
      <w:r w:rsidRPr="00A52CD9">
        <w:t xml:space="preserve">Delivery Teams are </w:t>
      </w:r>
      <w:r w:rsidRPr="00A52CD9">
        <w:rPr>
          <w:b/>
        </w:rPr>
        <w:t>not</w:t>
      </w:r>
      <w:r w:rsidRPr="00A52CD9">
        <w:t xml:space="preserve"> meant to interact directly with end users. </w:t>
      </w:r>
      <w:r w:rsidR="00523074" w:rsidRPr="00A52CD9">
        <w:t>Of course,</w:t>
      </w:r>
      <w:r w:rsidRPr="00A52CD9">
        <w:t xml:space="preserve"> they will support, advice and guide the Service Desk agents in resolving </w:t>
      </w:r>
      <w:r w:rsidR="00523074" w:rsidRPr="00A52CD9">
        <w:t>issues but</w:t>
      </w:r>
      <w:r w:rsidRPr="00A52CD9">
        <w:t xml:space="preserve"> will generally </w:t>
      </w:r>
      <w:r w:rsidRPr="00A52CD9">
        <w:rPr>
          <w:b/>
        </w:rPr>
        <w:t>not communicate</w:t>
      </w:r>
      <w:r w:rsidRPr="00A52CD9">
        <w:t xml:space="preserve"> with the users. However, there might be exceptions for VIP users.</w:t>
      </w:r>
    </w:p>
    <w:p w14:paraId="47122262" w14:textId="49D2632F" w:rsidR="00333A05" w:rsidRPr="00A52CD9" w:rsidRDefault="00333A05" w:rsidP="00333A05">
      <w:pPr>
        <w:pStyle w:val="Number-L1"/>
      </w:pPr>
      <w:r w:rsidRPr="00A52CD9">
        <w:t xml:space="preserve">The ticket / service request reaches the DXC </w:t>
      </w:r>
      <w:r w:rsidR="00523074" w:rsidRPr="00A52CD9">
        <w:t>UPtime</w:t>
      </w:r>
      <w:r w:rsidRPr="00A52CD9">
        <w:t xml:space="preserve"> Delivery Team. This can happen directly in </w:t>
      </w:r>
      <w:r w:rsidR="00537A0F" w:rsidRPr="00A52CD9">
        <w:t>ServiceNow/</w:t>
      </w:r>
      <w:r w:rsidR="00E22FAE" w:rsidRPr="00A52CD9">
        <w:t xml:space="preserve">Platform-X </w:t>
      </w:r>
      <w:r w:rsidRPr="00A52CD9">
        <w:t>or the DXC Team could also be working in the customer’s ticketing system.</w:t>
      </w:r>
    </w:p>
    <w:p w14:paraId="1DBDD1C3" w14:textId="4AFC1CFC" w:rsidR="00333A05" w:rsidRPr="00A52CD9" w:rsidRDefault="00333A05" w:rsidP="00333A05">
      <w:pPr>
        <w:pStyle w:val="Number-L1"/>
      </w:pPr>
      <w:r w:rsidRPr="00A52CD9">
        <w:t xml:space="preserve">The DXC </w:t>
      </w:r>
      <w:r w:rsidR="009D54C5" w:rsidRPr="00A52CD9">
        <w:t xml:space="preserve">UPtime </w:t>
      </w:r>
      <w:r w:rsidRPr="00A52CD9">
        <w:t xml:space="preserve">Delivery Team then start working on incident resolution or standard service requests fulfillment. The DXC Team will escalate and coordinate incidents or requests that are </w:t>
      </w:r>
      <w:r w:rsidRPr="00A52CD9">
        <w:rPr>
          <w:b/>
        </w:rPr>
        <w:t>outside of their control</w:t>
      </w:r>
      <w:r w:rsidRPr="00A52CD9">
        <w:t xml:space="preserve"> with respective resolver group. This might include:</w:t>
      </w:r>
    </w:p>
    <w:p w14:paraId="1624D63F" w14:textId="2F824B0E" w:rsidR="00333A05" w:rsidRPr="00A52CD9" w:rsidRDefault="00333A05" w:rsidP="00333A05">
      <w:pPr>
        <w:pStyle w:val="Bullet-L2"/>
      </w:pPr>
      <w:r w:rsidRPr="00A52CD9">
        <w:rPr>
          <w:b/>
        </w:rPr>
        <w:t>Other DXC Teams</w:t>
      </w:r>
      <w:r w:rsidRPr="00A52CD9">
        <w:t xml:space="preserve">: </w:t>
      </w:r>
      <w:r w:rsidR="009D54C5" w:rsidRPr="00A52CD9">
        <w:t>e.g.,</w:t>
      </w:r>
      <w:r w:rsidRPr="00A52CD9">
        <w:t xml:space="preserve"> the </w:t>
      </w:r>
      <w:r w:rsidR="009D54C5" w:rsidRPr="00A52CD9">
        <w:t>CPS</w:t>
      </w:r>
      <w:r w:rsidRPr="00A52CD9">
        <w:t xml:space="preserve"> team responsible for the </w:t>
      </w:r>
      <w:r w:rsidR="009D54C5" w:rsidRPr="00A52CD9">
        <w:t>Azure services</w:t>
      </w:r>
      <w:r w:rsidRPr="00A52CD9">
        <w:t xml:space="preserve"> of the </w:t>
      </w:r>
      <w:r w:rsidR="009D54C5" w:rsidRPr="00A52CD9">
        <w:t xml:space="preserve">UPtime </w:t>
      </w:r>
      <w:r w:rsidR="00995CCF" w:rsidRPr="00A52CD9">
        <w:t xml:space="preserve">infrastructure </w:t>
      </w:r>
      <w:r w:rsidRPr="00A52CD9">
        <w:t xml:space="preserve">if it is suspected that </w:t>
      </w:r>
      <w:r w:rsidR="00995CCF" w:rsidRPr="00A52CD9">
        <w:t xml:space="preserve">Azure services </w:t>
      </w:r>
      <w:r w:rsidRPr="00A52CD9">
        <w:t xml:space="preserve">are causing the </w:t>
      </w:r>
      <w:r w:rsidR="00995CCF" w:rsidRPr="00A52CD9">
        <w:t>problem/</w:t>
      </w:r>
      <w:r w:rsidRPr="00A52CD9">
        <w:t>issue</w:t>
      </w:r>
      <w:r w:rsidR="00995CCF" w:rsidRPr="00A52CD9">
        <w:t>.</w:t>
      </w:r>
    </w:p>
    <w:p w14:paraId="1E3BEF67" w14:textId="0286B2A4" w:rsidR="00333A05" w:rsidRPr="00A52CD9" w:rsidRDefault="00333A05" w:rsidP="00333A05">
      <w:pPr>
        <w:pStyle w:val="Bullet-L2"/>
      </w:pPr>
      <w:r w:rsidRPr="00A52CD9">
        <w:rPr>
          <w:b/>
        </w:rPr>
        <w:t>Customer IT</w:t>
      </w:r>
      <w:r w:rsidRPr="00A52CD9">
        <w:t xml:space="preserve">: </w:t>
      </w:r>
      <w:r w:rsidR="001D6876" w:rsidRPr="00A52CD9">
        <w:t>I</w:t>
      </w:r>
      <w:r w:rsidRPr="00A52CD9">
        <w:t xml:space="preserve">t might be that part of the services, related to </w:t>
      </w:r>
      <w:r w:rsidR="001D6876" w:rsidRPr="00A52CD9">
        <w:t>Uptime</w:t>
      </w:r>
      <w:r w:rsidRPr="00A52CD9">
        <w:t xml:space="preserve">, are managed in-house – </w:t>
      </w:r>
      <w:r w:rsidR="00217202" w:rsidRPr="00A52CD9">
        <w:t>e.g.,</w:t>
      </w:r>
      <w:r w:rsidRPr="00A52CD9">
        <w:t xml:space="preserve"> if the customer is managing AD with internal IT staff including </w:t>
      </w:r>
      <w:r w:rsidR="003D166A" w:rsidRPr="00A52CD9">
        <w:t>SSO, MFA</w:t>
      </w:r>
      <w:r w:rsidRPr="00A52CD9">
        <w:t xml:space="preserve">, then the DXC teams will escalate any </w:t>
      </w:r>
      <w:r w:rsidR="00735ACE" w:rsidRPr="00A52CD9">
        <w:t xml:space="preserve">Authentication/Authorization </w:t>
      </w:r>
      <w:r w:rsidRPr="00A52CD9">
        <w:t>issues to the customer IT department.</w:t>
      </w:r>
    </w:p>
    <w:p w14:paraId="7136E9DE" w14:textId="7F7C3DCD" w:rsidR="00333A05" w:rsidRPr="00A52CD9" w:rsidRDefault="00535CC0" w:rsidP="00333A05">
      <w:pPr>
        <w:pStyle w:val="Bullet-L2"/>
      </w:pPr>
      <w:r w:rsidRPr="00A52CD9">
        <w:rPr>
          <w:b/>
        </w:rPr>
        <w:t>Dell Boomi</w:t>
      </w:r>
      <w:r w:rsidR="00333A05" w:rsidRPr="00A52CD9">
        <w:t xml:space="preserve">: when applicable, the DXC team will escalate the incident directly to the </w:t>
      </w:r>
      <w:r w:rsidRPr="00A52CD9">
        <w:t>Dell Boomi</w:t>
      </w:r>
      <w:r w:rsidR="00333A05" w:rsidRPr="00A52CD9">
        <w:t xml:space="preserve"> support team.</w:t>
      </w:r>
    </w:p>
    <w:p w14:paraId="71099495" w14:textId="6AF29A1A" w:rsidR="00333A05" w:rsidRPr="00A52CD9" w:rsidRDefault="00333A05" w:rsidP="00E12BA4">
      <w:pPr>
        <w:pStyle w:val="Number-L1"/>
      </w:pPr>
      <w:r w:rsidRPr="00A52CD9">
        <w:t xml:space="preserve">In case of an outage or major problem </w:t>
      </w:r>
      <w:r w:rsidR="003F67EA" w:rsidRPr="00A52CD9">
        <w:t>with</w:t>
      </w:r>
      <w:r w:rsidRPr="00A52CD9">
        <w:t xml:space="preserve"> </w:t>
      </w:r>
      <w:r w:rsidR="00415EAE" w:rsidRPr="00A52CD9">
        <w:t>Uptime</w:t>
      </w:r>
      <w:r w:rsidRPr="00A52CD9">
        <w:t xml:space="preserve">, the DXC Team will </w:t>
      </w:r>
      <w:r w:rsidR="00920A09" w:rsidRPr="00A52CD9">
        <w:t>w</w:t>
      </w:r>
      <w:r w:rsidRPr="00A52CD9">
        <w:t>ork with Service Desk to prepare them</w:t>
      </w:r>
      <w:r w:rsidR="00920A09" w:rsidRPr="00A52CD9">
        <w:t xml:space="preserve"> and </w:t>
      </w:r>
      <w:r w:rsidRPr="00A52CD9">
        <w:t>Inform customer of the incident and then provide regular updates until the issue is resolved</w:t>
      </w:r>
      <w:r w:rsidR="00920A09" w:rsidRPr="00A52CD9">
        <w:t>.</w:t>
      </w:r>
    </w:p>
    <w:p w14:paraId="1796084D" w14:textId="77777777" w:rsidR="00333A05" w:rsidRPr="00A52CD9" w:rsidRDefault="00333A05" w:rsidP="00333A05">
      <w:pPr>
        <w:pStyle w:val="Bullet-L1"/>
        <w:numPr>
          <w:ilvl w:val="0"/>
          <w:numId w:val="0"/>
        </w:numPr>
        <w:rPr>
          <w:sz w:val="22"/>
          <w:szCs w:val="22"/>
        </w:rPr>
      </w:pPr>
    </w:p>
    <w:p w14:paraId="23150C48" w14:textId="77777777" w:rsidR="00995AD1" w:rsidRPr="00A52CD9" w:rsidRDefault="00995AD1" w:rsidP="00A52CD9">
      <w:pPr>
        <w:pStyle w:val="Heading3"/>
      </w:pPr>
      <w:bookmarkStart w:id="1678" w:name="_Toc57903420"/>
      <w:bookmarkStart w:id="1679" w:name="_Toc88474851"/>
      <w:r w:rsidRPr="00A52CD9">
        <w:t>Delivery SPOCs</w:t>
      </w:r>
      <w:bookmarkEnd w:id="1678"/>
      <w:bookmarkEnd w:id="1679"/>
    </w:p>
    <w:p w14:paraId="7984F8B9" w14:textId="652A4234" w:rsidR="00995AD1" w:rsidRPr="00A52CD9" w:rsidRDefault="00494958" w:rsidP="00995AD1">
      <w:pPr>
        <w:pStyle w:val="MainParagraph"/>
      </w:pPr>
      <w:r w:rsidRPr="00A52CD9">
        <w:rPr>
          <w:b/>
        </w:rPr>
        <w:t>E</w:t>
      </w:r>
      <w:r w:rsidR="00995AD1" w:rsidRPr="00A52CD9">
        <w:rPr>
          <w:b/>
        </w:rPr>
        <w:t>arly engagement</w:t>
      </w:r>
      <w:r w:rsidR="00995AD1" w:rsidRPr="00A52CD9">
        <w:t xml:space="preserve"> and proper communication with involved parties, key persons and Business Units is a crucial part in achieving sound solution. One of the first (and most important) people to talk to about the opportunity are the </w:t>
      </w:r>
      <w:r w:rsidR="00995AD1" w:rsidRPr="00A52CD9">
        <w:rPr>
          <w:b/>
        </w:rPr>
        <w:t>Delivery Teams</w:t>
      </w:r>
      <w:r w:rsidR="00995AD1" w:rsidRPr="00A52CD9">
        <w:t xml:space="preserve"> and </w:t>
      </w:r>
      <w:r w:rsidR="00995AD1" w:rsidRPr="00A52CD9">
        <w:rPr>
          <w:b/>
        </w:rPr>
        <w:t>Reviewers</w:t>
      </w:r>
      <w:r w:rsidR="00995AD1" w:rsidRPr="00A52CD9">
        <w:t>. Discussing the deal details and projected approach with them can bring new ideas to the table as well as common challenges and “lessons learned” from current and previous customers.</w:t>
      </w:r>
    </w:p>
    <w:p w14:paraId="7D46D7DA" w14:textId="7FC27100" w:rsidR="00995AD1" w:rsidRPr="00A52CD9" w:rsidRDefault="00494958" w:rsidP="00995AD1">
      <w:pPr>
        <w:pStyle w:val="MainParagraph"/>
      </w:pPr>
      <w:r w:rsidRPr="00A52CD9">
        <w:t>Usually,</w:t>
      </w:r>
      <w:r w:rsidR="00995AD1" w:rsidRPr="00A52CD9">
        <w:t xml:space="preserve"> we spend lot of time trying to find the </w:t>
      </w:r>
      <w:r w:rsidR="00995AD1" w:rsidRPr="00A52CD9">
        <w:rPr>
          <w:b/>
        </w:rPr>
        <w:t>correct name to connect to</w:t>
      </w:r>
      <w:r w:rsidR="00995AD1" w:rsidRPr="00A52CD9">
        <w:t xml:space="preserve">. The table below tries to eliminate this problem with regards to DXC Services for </w:t>
      </w:r>
      <w:r w:rsidRPr="00A52CD9">
        <w:t xml:space="preserve">UPtime </w:t>
      </w:r>
      <w:r w:rsidR="00995AD1" w:rsidRPr="00A52CD9">
        <w:t>by listing key persons to be used as a Single Point of Contact (</w:t>
      </w:r>
      <w:r w:rsidR="00995AD1" w:rsidRPr="00A52CD9">
        <w:rPr>
          <w:b/>
        </w:rPr>
        <w:t>SPOC</w:t>
      </w:r>
      <w:r w:rsidR="00995AD1" w:rsidRPr="00A52CD9">
        <w:t>) for the various regions and technologies / components of the offering.</w:t>
      </w:r>
    </w:p>
    <w:p w14:paraId="21D3AFC5" w14:textId="0E354FBC" w:rsidR="00995AD1" w:rsidRPr="00A52CD9" w:rsidRDefault="00995AD1" w:rsidP="00995AD1">
      <w:pPr>
        <w:pStyle w:val="TableCaption"/>
      </w:pPr>
      <w:r w:rsidRPr="00A52CD9">
        <w:t xml:space="preserve">SPOCs by Region and Delivery Location for DXC Services for </w:t>
      </w:r>
      <w:r w:rsidR="00494958" w:rsidRPr="00A52CD9">
        <w:t>UPtime</w:t>
      </w:r>
    </w:p>
    <w:tbl>
      <w:tblPr>
        <w:tblStyle w:val="SoW-RolesandResponsibilities"/>
        <w:tblW w:w="0" w:type="auto"/>
        <w:tblLook w:val="04A0" w:firstRow="1" w:lastRow="0" w:firstColumn="1" w:lastColumn="0" w:noHBand="0" w:noVBand="1"/>
      </w:tblPr>
      <w:tblGrid>
        <w:gridCol w:w="892"/>
        <w:gridCol w:w="1088"/>
        <w:gridCol w:w="2155"/>
        <w:gridCol w:w="5154"/>
      </w:tblGrid>
      <w:tr w:rsidR="00995AD1" w:rsidRPr="00A52CD9" w14:paraId="116F7310" w14:textId="77777777" w:rsidTr="00F87B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 w:type="dxa"/>
            <w:shd w:val="clear" w:color="auto" w:fill="666666"/>
          </w:tcPr>
          <w:p w14:paraId="510AEFDB" w14:textId="77777777" w:rsidR="00995AD1" w:rsidRPr="00A52CD9" w:rsidRDefault="00995AD1" w:rsidP="00E12BA4">
            <w:r w:rsidRPr="00A52CD9">
              <w:t>Region</w:t>
            </w:r>
          </w:p>
        </w:tc>
        <w:tc>
          <w:tcPr>
            <w:tcW w:w="1088" w:type="dxa"/>
            <w:shd w:val="clear" w:color="auto" w:fill="666666"/>
          </w:tcPr>
          <w:p w14:paraId="2BA095DA" w14:textId="77777777" w:rsidR="00995AD1" w:rsidRPr="00A52CD9" w:rsidRDefault="00995AD1" w:rsidP="00E12BA4">
            <w:pPr>
              <w:cnfStyle w:val="100000000000" w:firstRow="1" w:lastRow="0" w:firstColumn="0" w:lastColumn="0" w:oddVBand="0" w:evenVBand="0" w:oddHBand="0" w:evenHBand="0" w:firstRowFirstColumn="0" w:firstRowLastColumn="0" w:lastRowFirstColumn="0" w:lastRowLastColumn="0"/>
            </w:pPr>
            <w:r w:rsidRPr="00A52CD9">
              <w:t>Delivery Location</w:t>
            </w:r>
          </w:p>
        </w:tc>
        <w:tc>
          <w:tcPr>
            <w:tcW w:w="2155" w:type="dxa"/>
            <w:shd w:val="clear" w:color="auto" w:fill="666666"/>
          </w:tcPr>
          <w:p w14:paraId="4AA1983F" w14:textId="77777777" w:rsidR="00995AD1" w:rsidRPr="00A52CD9" w:rsidRDefault="00995AD1" w:rsidP="00E12BA4">
            <w:pPr>
              <w:cnfStyle w:val="100000000000" w:firstRow="1" w:lastRow="0" w:firstColumn="0" w:lastColumn="0" w:oddVBand="0" w:evenVBand="0" w:oddHBand="0" w:evenHBand="0" w:firstRowFirstColumn="0" w:firstRowLastColumn="0" w:lastRowFirstColumn="0" w:lastRowLastColumn="0"/>
            </w:pPr>
            <w:r w:rsidRPr="00A52CD9">
              <w:t>Name + Link to Email Address</w:t>
            </w:r>
          </w:p>
        </w:tc>
        <w:tc>
          <w:tcPr>
            <w:tcW w:w="5154" w:type="dxa"/>
            <w:shd w:val="clear" w:color="auto" w:fill="666666"/>
          </w:tcPr>
          <w:p w14:paraId="345A90BD" w14:textId="77777777" w:rsidR="00995AD1" w:rsidRPr="00A52CD9" w:rsidRDefault="00995AD1" w:rsidP="00E12BA4">
            <w:pPr>
              <w:cnfStyle w:val="100000000000" w:firstRow="1" w:lastRow="0" w:firstColumn="0" w:lastColumn="0" w:oddVBand="0" w:evenVBand="0" w:oddHBand="0" w:evenHBand="0" w:firstRowFirstColumn="0" w:firstRowLastColumn="0" w:lastRowFirstColumn="0" w:lastRowLastColumn="0"/>
            </w:pPr>
            <w:r w:rsidRPr="00A52CD9">
              <w:t>Role / Description</w:t>
            </w:r>
          </w:p>
        </w:tc>
      </w:tr>
      <w:tr w:rsidR="00995AD1" w:rsidRPr="00A52CD9" w14:paraId="4BF4930E" w14:textId="77777777" w:rsidTr="00F87B97">
        <w:tc>
          <w:tcPr>
            <w:cnfStyle w:val="001000000000" w:firstRow="0" w:lastRow="0" w:firstColumn="1" w:lastColumn="0" w:oddVBand="0" w:evenVBand="0" w:oddHBand="0" w:evenHBand="0" w:firstRowFirstColumn="0" w:firstRowLastColumn="0" w:lastRowFirstColumn="0" w:lastRowLastColumn="0"/>
            <w:tcW w:w="892" w:type="dxa"/>
            <w:vAlign w:val="top"/>
          </w:tcPr>
          <w:p w14:paraId="7B9DDC77" w14:textId="77777777" w:rsidR="00995AD1" w:rsidRPr="00A52CD9" w:rsidRDefault="00995AD1" w:rsidP="00E12BA4">
            <w:pPr>
              <w:rPr>
                <w:sz w:val="20"/>
              </w:rPr>
            </w:pPr>
            <w:r w:rsidRPr="00A52CD9">
              <w:rPr>
                <w:sz w:val="20"/>
              </w:rPr>
              <w:t>WW</w:t>
            </w:r>
          </w:p>
        </w:tc>
        <w:tc>
          <w:tcPr>
            <w:tcW w:w="1088" w:type="dxa"/>
            <w:vAlign w:val="top"/>
          </w:tcPr>
          <w:p w14:paraId="721FAF26" w14:textId="77777777"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Global</w:t>
            </w:r>
          </w:p>
        </w:tc>
        <w:tc>
          <w:tcPr>
            <w:tcW w:w="2155" w:type="dxa"/>
            <w:vAlign w:val="top"/>
          </w:tcPr>
          <w:p w14:paraId="448F30A0" w14:textId="7A8D7E63"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c>
          <w:tcPr>
            <w:tcW w:w="5154" w:type="dxa"/>
            <w:vAlign w:val="top"/>
          </w:tcPr>
          <w:p w14:paraId="444952A6" w14:textId="586FEA98"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r>
      <w:tr w:rsidR="00995AD1" w:rsidRPr="00A52CD9" w14:paraId="3F22B5CA" w14:textId="77777777" w:rsidTr="00F87B97">
        <w:tc>
          <w:tcPr>
            <w:cnfStyle w:val="001000000000" w:firstRow="0" w:lastRow="0" w:firstColumn="1" w:lastColumn="0" w:oddVBand="0" w:evenVBand="0" w:oddHBand="0" w:evenHBand="0" w:firstRowFirstColumn="0" w:firstRowLastColumn="0" w:lastRowFirstColumn="0" w:lastRowLastColumn="0"/>
            <w:tcW w:w="892" w:type="dxa"/>
            <w:vAlign w:val="top"/>
          </w:tcPr>
          <w:p w14:paraId="00BA5762" w14:textId="405EBC97" w:rsidR="00995AD1" w:rsidRPr="00A52CD9" w:rsidRDefault="00F87B97" w:rsidP="00E12BA4">
            <w:pPr>
              <w:rPr>
                <w:sz w:val="20"/>
              </w:rPr>
            </w:pPr>
            <w:r w:rsidRPr="00A52CD9">
              <w:rPr>
                <w:sz w:val="20"/>
              </w:rPr>
              <w:t>AMS</w:t>
            </w:r>
          </w:p>
        </w:tc>
        <w:tc>
          <w:tcPr>
            <w:tcW w:w="1088" w:type="dxa"/>
            <w:vAlign w:val="top"/>
          </w:tcPr>
          <w:p w14:paraId="07B6EF2C" w14:textId="77777777"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Global</w:t>
            </w:r>
          </w:p>
        </w:tc>
        <w:tc>
          <w:tcPr>
            <w:tcW w:w="2155" w:type="dxa"/>
            <w:vAlign w:val="top"/>
          </w:tcPr>
          <w:p w14:paraId="100210AE" w14:textId="21368F0F"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c>
          <w:tcPr>
            <w:tcW w:w="5154" w:type="dxa"/>
            <w:vAlign w:val="top"/>
          </w:tcPr>
          <w:p w14:paraId="3A4689D6" w14:textId="5887B530"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r>
      <w:tr w:rsidR="00995AD1" w:rsidRPr="00A52CD9" w14:paraId="4F8070A1" w14:textId="77777777" w:rsidTr="00F87B97">
        <w:tc>
          <w:tcPr>
            <w:cnfStyle w:val="001000000000" w:firstRow="0" w:lastRow="0" w:firstColumn="1" w:lastColumn="0" w:oddVBand="0" w:evenVBand="0" w:oddHBand="0" w:evenHBand="0" w:firstRowFirstColumn="0" w:firstRowLastColumn="0" w:lastRowFirstColumn="0" w:lastRowLastColumn="0"/>
            <w:tcW w:w="892" w:type="dxa"/>
            <w:vAlign w:val="top"/>
          </w:tcPr>
          <w:p w14:paraId="31A4DCDA" w14:textId="77777777" w:rsidR="00995AD1" w:rsidRPr="00A52CD9" w:rsidRDefault="00995AD1" w:rsidP="00E12BA4">
            <w:pPr>
              <w:rPr>
                <w:sz w:val="20"/>
              </w:rPr>
            </w:pPr>
            <w:r w:rsidRPr="00A52CD9">
              <w:rPr>
                <w:sz w:val="20"/>
              </w:rPr>
              <w:t>EMEA</w:t>
            </w:r>
          </w:p>
        </w:tc>
        <w:tc>
          <w:tcPr>
            <w:tcW w:w="1088" w:type="dxa"/>
            <w:vAlign w:val="top"/>
          </w:tcPr>
          <w:p w14:paraId="1CB96233" w14:textId="77777777"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Global</w:t>
            </w:r>
          </w:p>
        </w:tc>
        <w:tc>
          <w:tcPr>
            <w:tcW w:w="2155" w:type="dxa"/>
            <w:vAlign w:val="top"/>
          </w:tcPr>
          <w:p w14:paraId="0EF9118D" w14:textId="451AE5ED"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c>
          <w:tcPr>
            <w:tcW w:w="5154" w:type="dxa"/>
            <w:vAlign w:val="top"/>
          </w:tcPr>
          <w:p w14:paraId="04230B98" w14:textId="693EE8D2"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r>
      <w:tr w:rsidR="00995AD1" w:rsidRPr="00A52CD9" w14:paraId="0151B71E" w14:textId="77777777" w:rsidTr="00F87B97">
        <w:tc>
          <w:tcPr>
            <w:cnfStyle w:val="001000000000" w:firstRow="0" w:lastRow="0" w:firstColumn="1" w:lastColumn="0" w:oddVBand="0" w:evenVBand="0" w:oddHBand="0" w:evenHBand="0" w:firstRowFirstColumn="0" w:firstRowLastColumn="0" w:lastRowFirstColumn="0" w:lastRowLastColumn="0"/>
            <w:tcW w:w="892" w:type="dxa"/>
            <w:vAlign w:val="top"/>
          </w:tcPr>
          <w:p w14:paraId="0D6DA2FD" w14:textId="09F6CA18" w:rsidR="00995AD1" w:rsidRPr="00A52CD9" w:rsidRDefault="00F87B97" w:rsidP="00E12BA4">
            <w:pPr>
              <w:rPr>
                <w:sz w:val="20"/>
              </w:rPr>
            </w:pPr>
            <w:r w:rsidRPr="00A52CD9">
              <w:rPr>
                <w:sz w:val="20"/>
              </w:rPr>
              <w:t>APJ</w:t>
            </w:r>
          </w:p>
        </w:tc>
        <w:tc>
          <w:tcPr>
            <w:tcW w:w="1088" w:type="dxa"/>
            <w:vAlign w:val="top"/>
          </w:tcPr>
          <w:p w14:paraId="421276DD" w14:textId="76B6778C" w:rsidR="00995AD1" w:rsidRPr="00A52CD9" w:rsidRDefault="006719D8" w:rsidP="00E12BA4">
            <w:pPr>
              <w:cnfStyle w:val="000000000000" w:firstRow="0" w:lastRow="0" w:firstColumn="0" w:lastColumn="0" w:oddVBand="0" w:evenVBand="0" w:oddHBand="0" w:evenHBand="0" w:firstRowFirstColumn="0" w:firstRowLastColumn="0" w:lastRowFirstColumn="0" w:lastRowLastColumn="0"/>
              <w:rPr>
                <w:sz w:val="20"/>
              </w:rPr>
            </w:pPr>
            <w:r w:rsidRPr="00A52CD9">
              <w:rPr>
                <w:sz w:val="20"/>
              </w:rPr>
              <w:t>Global</w:t>
            </w:r>
          </w:p>
        </w:tc>
        <w:tc>
          <w:tcPr>
            <w:tcW w:w="2155" w:type="dxa"/>
            <w:vAlign w:val="top"/>
          </w:tcPr>
          <w:p w14:paraId="5966C38A" w14:textId="33F386C5"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c>
          <w:tcPr>
            <w:tcW w:w="5154" w:type="dxa"/>
            <w:vAlign w:val="top"/>
          </w:tcPr>
          <w:p w14:paraId="56687B5E" w14:textId="2D76C031" w:rsidR="00995AD1" w:rsidRPr="00A52CD9" w:rsidRDefault="00995AD1" w:rsidP="00E12BA4">
            <w:pPr>
              <w:cnfStyle w:val="000000000000" w:firstRow="0" w:lastRow="0" w:firstColumn="0" w:lastColumn="0" w:oddVBand="0" w:evenVBand="0" w:oddHBand="0" w:evenHBand="0" w:firstRowFirstColumn="0" w:firstRowLastColumn="0" w:lastRowFirstColumn="0" w:lastRowLastColumn="0"/>
              <w:rPr>
                <w:sz w:val="20"/>
              </w:rPr>
            </w:pPr>
          </w:p>
        </w:tc>
      </w:tr>
    </w:tbl>
    <w:p w14:paraId="5C51FFBF" w14:textId="77777777" w:rsidR="00636FDA" w:rsidRPr="00A52CD9" w:rsidRDefault="00636FDA" w:rsidP="00636FDA">
      <w:pPr>
        <w:pStyle w:val="MainParagraph"/>
      </w:pPr>
      <w:r w:rsidRPr="00A52CD9">
        <w:lastRenderedPageBreak/>
        <w:t>You should provide the Datacenter Architect the number of servers, hosting locations, storage requirements, hardware specifications, physical or virtual requirements, backup as well as server- and storage-level High Availability and Disaster Recovery and data replication requirements. Then work together to build the solution and the respective cost model(s) for:</w:t>
      </w:r>
    </w:p>
    <w:p w14:paraId="50CD1807" w14:textId="77777777" w:rsidR="00636FDA" w:rsidRPr="00A52CD9" w:rsidRDefault="00636FDA" w:rsidP="00636FDA">
      <w:pPr>
        <w:pStyle w:val="Bullet-L1"/>
      </w:pPr>
      <w:r w:rsidRPr="00A52CD9">
        <w:t>Hosting</w:t>
      </w:r>
    </w:p>
    <w:p w14:paraId="671FB5FB" w14:textId="77777777" w:rsidR="00636FDA" w:rsidRPr="00A52CD9" w:rsidRDefault="00636FDA" w:rsidP="00636FDA">
      <w:pPr>
        <w:pStyle w:val="Bullet-L1"/>
      </w:pPr>
      <w:r w:rsidRPr="00A52CD9">
        <w:t>Server installation (T&amp;T) and Hardware and OS Management (Run)</w:t>
      </w:r>
    </w:p>
    <w:p w14:paraId="46955E89" w14:textId="77777777" w:rsidR="00636FDA" w:rsidRPr="00A52CD9" w:rsidRDefault="00636FDA" w:rsidP="00636FDA">
      <w:pPr>
        <w:pStyle w:val="Bullet-L1"/>
      </w:pPr>
      <w:r w:rsidRPr="00A52CD9">
        <w:t>SQL installation (T&amp;T) and ongoing support (Run)</w:t>
      </w:r>
    </w:p>
    <w:p w14:paraId="6B588D60" w14:textId="77777777" w:rsidR="00636FDA" w:rsidRPr="00A52CD9" w:rsidRDefault="00636FDA" w:rsidP="00636FDA">
      <w:pPr>
        <w:pStyle w:val="Bullet-L1"/>
      </w:pPr>
      <w:r w:rsidRPr="00A52CD9">
        <w:t>Backup</w:t>
      </w:r>
    </w:p>
    <w:p w14:paraId="3F349363" w14:textId="77777777" w:rsidR="00636FDA" w:rsidRPr="00A52CD9" w:rsidRDefault="00636FDA" w:rsidP="00636FDA">
      <w:pPr>
        <w:pStyle w:val="Bullet-L1"/>
      </w:pPr>
      <w:r w:rsidRPr="00A52CD9">
        <w:t>Other identified components</w:t>
      </w:r>
    </w:p>
    <w:p w14:paraId="71C9224C" w14:textId="77777777" w:rsidR="00333A05" w:rsidRPr="00A52CD9" w:rsidRDefault="00333A05" w:rsidP="00333A05">
      <w:pPr>
        <w:pStyle w:val="Bullet-L1"/>
        <w:numPr>
          <w:ilvl w:val="0"/>
          <w:numId w:val="0"/>
        </w:numPr>
        <w:rPr>
          <w:sz w:val="22"/>
          <w:szCs w:val="22"/>
        </w:rPr>
      </w:pPr>
    </w:p>
    <w:p w14:paraId="63C177D1" w14:textId="77777777" w:rsidR="00CF6761" w:rsidRPr="00A52CD9" w:rsidRDefault="00CF6761" w:rsidP="00A52CD9">
      <w:pPr>
        <w:pStyle w:val="BodyText"/>
      </w:pPr>
      <w:bookmarkStart w:id="1680" w:name="_Toc67476218"/>
    </w:p>
    <w:p w14:paraId="3EB5A7C4" w14:textId="77777777" w:rsidR="002E00EE" w:rsidRPr="00A52CD9" w:rsidRDefault="002E00EE" w:rsidP="00A52CD9">
      <w:pPr>
        <w:pStyle w:val="BodyText"/>
      </w:pPr>
      <w:bookmarkStart w:id="1681" w:name="_Toc88474858"/>
      <w:r w:rsidRPr="00A52CD9">
        <w:t>Reporting</w:t>
      </w:r>
      <w:bookmarkEnd w:id="1680"/>
      <w:bookmarkEnd w:id="1681"/>
    </w:p>
    <w:p w14:paraId="2FDA6AC4" w14:textId="7AE257F4" w:rsidR="002E00EE" w:rsidRPr="00A52CD9" w:rsidRDefault="11D9CC78" w:rsidP="00A52CD9">
      <w:pPr>
        <w:pStyle w:val="BodyText"/>
      </w:pPr>
      <w:r w:rsidRPr="00A52CD9">
        <w:t>Standard reports include information necessary for SL</w:t>
      </w:r>
      <w:r w:rsidR="3013F578" w:rsidRPr="00A52CD9">
        <w:t>O</w:t>
      </w:r>
      <w:r w:rsidRPr="00A52CD9">
        <w:t xml:space="preserve"> measurements.</w:t>
      </w:r>
      <w:r w:rsidR="68327B35" w:rsidRPr="00A52CD9">
        <w:t xml:space="preserve"> </w:t>
      </w:r>
      <w:r w:rsidR="3013F578" w:rsidRPr="00A52CD9">
        <w:t>R</w:t>
      </w:r>
      <w:r w:rsidRPr="00A52CD9">
        <w:t>eports are provided to the client by default. Optional reports and custom reports can be configured at extra cost.</w:t>
      </w:r>
    </w:p>
    <w:p w14:paraId="1DA0D91B" w14:textId="77777777" w:rsidR="002E00EE" w:rsidRPr="00A52CD9" w:rsidRDefault="002E00EE" w:rsidP="00A52CD9">
      <w:pPr>
        <w:pStyle w:val="BodyText"/>
      </w:pPr>
    </w:p>
    <w:p w14:paraId="55E51482" w14:textId="594B992B" w:rsidR="004272A4" w:rsidRPr="00A52CD9" w:rsidRDefault="004272A4" w:rsidP="00A52CD9">
      <w:pPr>
        <w:pStyle w:val="Heading1"/>
      </w:pPr>
      <w:bookmarkStart w:id="1682" w:name="_Toc88474859"/>
      <w:r w:rsidRPr="00A52CD9">
        <w:lastRenderedPageBreak/>
        <w:t>Develop Solution Cost</w:t>
      </w:r>
      <w:bookmarkEnd w:id="1682"/>
    </w:p>
    <w:p w14:paraId="625983F7" w14:textId="166AC15F" w:rsidR="00DE1BEC" w:rsidRPr="00A52CD9" w:rsidRDefault="008846E4" w:rsidP="00A52CD9">
      <w:pPr>
        <w:pStyle w:val="BodyText"/>
      </w:pPr>
      <w:bookmarkStart w:id="1683" w:name="_Toc88474860"/>
      <w:r w:rsidRPr="00A52CD9">
        <w:t xml:space="preserve">Costing </w:t>
      </w:r>
      <w:r w:rsidR="00DE1BEC" w:rsidRPr="00A52CD9">
        <w:t>Solution</w:t>
      </w:r>
      <w:bookmarkEnd w:id="1683"/>
    </w:p>
    <w:p w14:paraId="53DA4E18" w14:textId="434B680E" w:rsidR="00F8638B" w:rsidRPr="00A52CD9" w:rsidRDefault="00AA6124" w:rsidP="006D2C91">
      <w:pPr>
        <w:spacing w:line="276" w:lineRule="auto"/>
      </w:pPr>
      <w:r w:rsidRPr="00A52CD9">
        <w:t xml:space="preserve">After properly evaluating the </w:t>
      </w:r>
      <w:r w:rsidR="00DB01E8" w:rsidRPr="00A52CD9">
        <w:t xml:space="preserve">pre-requisites, dependent </w:t>
      </w:r>
      <w:r w:rsidR="00F870B1" w:rsidRPr="00A52CD9">
        <w:t>offerings/</w:t>
      </w:r>
      <w:r w:rsidR="00DB01E8" w:rsidRPr="00A52CD9">
        <w:t xml:space="preserve">services, </w:t>
      </w:r>
      <w:r w:rsidRPr="00A52CD9">
        <w:t>and determining the scope</w:t>
      </w:r>
      <w:r w:rsidR="008C7006" w:rsidRPr="00A52CD9">
        <w:t>,</w:t>
      </w:r>
      <w:r w:rsidRPr="00A52CD9">
        <w:t xml:space="preserve"> the next key step in building the </w:t>
      </w:r>
      <w:r w:rsidR="008C7006" w:rsidRPr="00A52CD9">
        <w:t xml:space="preserve">UPtime </w:t>
      </w:r>
      <w:r w:rsidRPr="00A52CD9">
        <w:t xml:space="preserve">solution is to cost it. </w:t>
      </w:r>
      <w:r w:rsidR="0016586B" w:rsidRPr="00A52CD9">
        <w:t>UPtime is heavily dependent on Modern Workplace offerings/services in scope for the opportunity</w:t>
      </w:r>
      <w:r w:rsidR="002A760C" w:rsidRPr="00A52CD9">
        <w:t xml:space="preserve"> outside of the DXC UPtime offering, that need to be considered and included to build a complete, end-to-end solution.</w:t>
      </w:r>
      <w:r w:rsidR="0016586B" w:rsidRPr="00A52CD9">
        <w:t xml:space="preserve"> </w:t>
      </w:r>
      <w:r w:rsidR="00F8638B" w:rsidRPr="00A52CD9">
        <w:t>This section provides you with the key data you need to produce a correct cost model and list additional item to consider.</w:t>
      </w:r>
    </w:p>
    <w:p w14:paraId="75EE55E6" w14:textId="3861EAA8" w:rsidR="003D23A9" w:rsidRPr="00A52CD9" w:rsidRDefault="002528C1" w:rsidP="00A52CD9">
      <w:pPr>
        <w:pStyle w:val="BodyText"/>
      </w:pPr>
      <w:r w:rsidRPr="00A52CD9">
        <w:t xml:space="preserve">The main cost drivers are the </w:t>
      </w:r>
      <w:r w:rsidR="002D54DC" w:rsidRPr="00A52CD9">
        <w:t xml:space="preserve">number of users (Baseline) </w:t>
      </w:r>
      <w:r w:rsidRPr="00A52CD9">
        <w:t xml:space="preserve">in scope of Modern Workplace services and </w:t>
      </w:r>
      <w:r w:rsidR="0016586B" w:rsidRPr="00A52CD9">
        <w:t xml:space="preserve">the number of MW Cost Models </w:t>
      </w:r>
      <w:r w:rsidR="00F919C1" w:rsidRPr="00A52CD9">
        <w:t xml:space="preserve">generated </w:t>
      </w:r>
      <w:r w:rsidR="005F1590" w:rsidRPr="00A52CD9">
        <w:t xml:space="preserve">for the opportunity/deal. Number of MW cost models are used </w:t>
      </w:r>
      <w:r w:rsidR="00F919C1" w:rsidRPr="00A52CD9">
        <w:t>to e</w:t>
      </w:r>
      <w:r w:rsidR="00B02816" w:rsidRPr="00A52CD9">
        <w:t>q</w:t>
      </w:r>
      <w:r w:rsidR="00F919C1" w:rsidRPr="00A52CD9">
        <w:t xml:space="preserve">ually distribute the T&amp;T and RUN costs among all in-scope Modern Workplace </w:t>
      </w:r>
      <w:r w:rsidR="00787435" w:rsidRPr="00A52CD9">
        <w:t xml:space="preserve">offerings. </w:t>
      </w:r>
    </w:p>
    <w:p w14:paraId="0C8BF03C" w14:textId="77777777" w:rsidR="00D6671E" w:rsidRPr="00A52CD9" w:rsidRDefault="00D6671E" w:rsidP="00A52CD9">
      <w:pPr>
        <w:pStyle w:val="BodyText"/>
      </w:pPr>
      <w:r w:rsidRPr="00A52CD9">
        <w:t xml:space="preserve">The standard approved Cost Model for UPtime is MW Cost Model tool. UPtime and the supporting documentation are located </w:t>
      </w:r>
      <w:r w:rsidR="00C423ED" w:rsidRPr="00A52CD9">
        <w:fldChar w:fldCharType="begin"/>
      </w:r>
      <w:r w:rsidR="00C423ED" w:rsidRPr="00A52CD9">
        <w:instrText xml:space="preserve"> HYPERLINK "https://dxcportal.sharepoint.com/sites/MWOfferingCollaterals/Shared%20Documents/Forms/AllItems.aspx?csf=1&amp;web=1&amp;e=9pEjWb&amp;cid=c0139d22%2Db8c0%2D47d6%2Da405%2D54e24aea366c&amp;RootFolder=%2Fsites%2FMWOfferingCollaterals%2FShared%20Do</w:instrText>
      </w:r>
      <w:r w:rsidR="00C423ED" w:rsidRPr="00A52CD9">
        <w:instrText xml:space="preserve">cuments%2F1%5FDigital%20Support%20Services%2F1%5FDigital%20Support%5FGSD%2FUpTime&amp;FolderCTID=0x01200025EC48799F9BF748B47343717D69191A" </w:instrText>
      </w:r>
      <w:r w:rsidR="00C423ED" w:rsidRPr="00A52CD9">
        <w:fldChar w:fldCharType="separate"/>
      </w:r>
      <w:r w:rsidRPr="00A52CD9">
        <w:rPr>
          <w:rStyle w:val="Hyperlink"/>
          <w:szCs w:val="20"/>
          <w:lang w:val="en-US"/>
          <w:rPrChange w:id="1684" w:author="Vermette, Stephane" w:date="2022-01-19T05:44:00Z">
            <w:rPr>
              <w:rStyle w:val="Hyperlink"/>
              <w:szCs w:val="20"/>
            </w:rPr>
          </w:rPrChange>
        </w:rPr>
        <w:t>here</w:t>
      </w:r>
      <w:r w:rsidR="00C423ED" w:rsidRPr="00A52CD9">
        <w:rPr>
          <w:rStyle w:val="Hyperlink"/>
          <w:szCs w:val="20"/>
          <w:lang w:val="en-US"/>
          <w:rPrChange w:id="1685" w:author="Vermette, Stephane" w:date="2022-01-19T05:44:00Z">
            <w:rPr>
              <w:rStyle w:val="Hyperlink"/>
              <w:szCs w:val="20"/>
            </w:rPr>
          </w:rPrChange>
        </w:rPr>
        <w:fldChar w:fldCharType="end"/>
      </w:r>
      <w:r w:rsidRPr="00A52CD9">
        <w:t xml:space="preserve">. </w:t>
      </w:r>
    </w:p>
    <w:p w14:paraId="6B81892A" w14:textId="17E69026" w:rsidR="00FE62DB" w:rsidRPr="00A52CD9" w:rsidRDefault="00FE62DB" w:rsidP="00A52CD9">
      <w:pPr>
        <w:pStyle w:val="BodyText"/>
      </w:pPr>
      <w:r w:rsidRPr="00A52CD9">
        <w:t xml:space="preserve">Note: Please use same number of users across all MW Cost models to </w:t>
      </w:r>
      <w:r w:rsidR="00103C9E" w:rsidRPr="00A52CD9">
        <w:t xml:space="preserve">provide accurate costs across User experience solution elements, such as UPtime, </w:t>
      </w:r>
      <w:r w:rsidR="00137323" w:rsidRPr="00A52CD9">
        <w:t>1E Tachyon, Qualtrics XM as the costs/licenses are equally distributed among all the in-scope MW cost models.</w:t>
      </w:r>
    </w:p>
    <w:p w14:paraId="544127EE" w14:textId="2459BAD9" w:rsidR="00137323" w:rsidRPr="00A52CD9" w:rsidRDefault="211B4A84" w:rsidP="006D2C91">
      <w:pPr>
        <w:spacing w:line="276" w:lineRule="auto"/>
      </w:pPr>
      <w:r w:rsidRPr="00A52CD9">
        <w:t xml:space="preserve">Note: </w:t>
      </w:r>
      <w:r w:rsidR="2B16E95A" w:rsidRPr="00A52CD9">
        <w:t xml:space="preserve">Consider only the number Cost Models being generated for Modern Workplace </w:t>
      </w:r>
      <w:r w:rsidR="2A76306C" w:rsidRPr="00A52CD9">
        <w:t xml:space="preserve">offerings, </w:t>
      </w:r>
      <w:r w:rsidR="7C6A746C" w:rsidRPr="00A52CD9">
        <w:t>cost</w:t>
      </w:r>
      <w:r w:rsidR="204A27BC" w:rsidRPr="00A52CD9">
        <w:t xml:space="preserve"> models like CPS, Security, I&amp;A should</w:t>
      </w:r>
      <w:r w:rsidR="33104E08" w:rsidRPr="00A52CD9">
        <w:t xml:space="preserve"> </w:t>
      </w:r>
      <w:r w:rsidR="204A27BC" w:rsidRPr="00A52CD9">
        <w:t xml:space="preserve">not be considered for </w:t>
      </w:r>
      <w:r w:rsidR="5A8B47A6" w:rsidRPr="00A52CD9">
        <w:t xml:space="preserve">costing </w:t>
      </w:r>
      <w:r w:rsidR="204A27BC" w:rsidRPr="00A52CD9">
        <w:t xml:space="preserve">UPtime </w:t>
      </w:r>
      <w:r w:rsidR="5A8B47A6" w:rsidRPr="00A52CD9">
        <w:t>solution.</w:t>
      </w:r>
    </w:p>
    <w:p w14:paraId="60198084" w14:textId="45E41ACF" w:rsidR="00E50EEF" w:rsidRPr="00A52CD9" w:rsidRDefault="00DE1BEC" w:rsidP="00A52CD9">
      <w:pPr>
        <w:pStyle w:val="BodyText"/>
      </w:pPr>
      <w:bookmarkStart w:id="1686" w:name="_Toc88474861"/>
      <w:r w:rsidRPr="00A52CD9">
        <w:t xml:space="preserve">Costing </w:t>
      </w:r>
      <w:r w:rsidR="008846E4" w:rsidRPr="00A52CD9">
        <w:t>Tools</w:t>
      </w:r>
      <w:bookmarkEnd w:id="1686"/>
    </w:p>
    <w:p w14:paraId="038F6850" w14:textId="3830BE17" w:rsidR="0045477A" w:rsidRPr="00A52CD9" w:rsidRDefault="6A0CE709" w:rsidP="00A52CD9">
      <w:pPr>
        <w:pStyle w:val="BodyText"/>
      </w:pPr>
      <w:r w:rsidRPr="00A52CD9">
        <w:t xml:space="preserve">Unlike any other cost model tool within Modern Workplace offerings, UPtime costs will be derived using certain percentage (~1.5%) of total RCOW+CCOW+HW+SW costs for in-scope Modern Workplace cost models. </w:t>
      </w:r>
      <w:r w:rsidR="53F2D1C3" w:rsidRPr="00A52CD9">
        <w:t xml:space="preserve">The </w:t>
      </w:r>
      <w:r w:rsidR="6214D7C7" w:rsidRPr="00A52CD9">
        <w:t xml:space="preserve">UPtime portfolio team </w:t>
      </w:r>
      <w:r w:rsidR="5A60EA6C" w:rsidRPr="00A52CD9">
        <w:t xml:space="preserve">has </w:t>
      </w:r>
      <w:r w:rsidR="6214D7C7" w:rsidRPr="00A52CD9">
        <w:t>created</w:t>
      </w:r>
      <w:r w:rsidR="5A60EA6C" w:rsidRPr="00A52CD9">
        <w:t xml:space="preserve">/updated the logic/formulas to </w:t>
      </w:r>
      <w:r w:rsidRPr="00A52CD9">
        <w:t xml:space="preserve">calculate the </w:t>
      </w:r>
      <w:r w:rsidR="49597A9A" w:rsidRPr="00A52CD9">
        <w:t xml:space="preserve">UPtime </w:t>
      </w:r>
      <w:r w:rsidRPr="00A52CD9">
        <w:t xml:space="preserve">within </w:t>
      </w:r>
      <w:r w:rsidR="00C423ED" w:rsidRPr="00A52CD9">
        <w:fldChar w:fldCharType="begin"/>
      </w:r>
      <w:r w:rsidR="00C423ED" w:rsidRPr="00A52CD9">
        <w:instrText xml:space="preserve"> HYPERLINK "https://dxcportal.sharepoint.com/:f:/r/sites/workplaceMobilitySolutioning/Offerings/Cost%20Models/MW%20Cost%20Model%20tool?csf=1&amp;web=1&amp;e=k9AmEI" \h </w:instrText>
      </w:r>
      <w:r w:rsidR="00C423ED" w:rsidRPr="00A52CD9">
        <w:fldChar w:fldCharType="separate"/>
      </w:r>
      <w:r w:rsidR="49597A9A" w:rsidRPr="00A52CD9">
        <w:rPr>
          <w:rStyle w:val="Hyperlink"/>
          <w:lang w:val="en-US"/>
          <w:rPrChange w:id="1687" w:author="Vermette, Stephane" w:date="2022-01-19T05:44:00Z">
            <w:rPr>
              <w:rStyle w:val="Hyperlink"/>
            </w:rPr>
          </w:rPrChange>
        </w:rPr>
        <w:t>MW Cost Model tool</w:t>
      </w:r>
      <w:r w:rsidR="00C423ED" w:rsidRPr="00A52CD9">
        <w:rPr>
          <w:rStyle w:val="Hyperlink"/>
          <w:lang w:val="en-US"/>
          <w:rPrChange w:id="1688" w:author="Vermette, Stephane" w:date="2022-01-19T05:44:00Z">
            <w:rPr>
              <w:rStyle w:val="Hyperlink"/>
            </w:rPr>
          </w:rPrChange>
        </w:rPr>
        <w:fldChar w:fldCharType="end"/>
      </w:r>
      <w:r w:rsidR="53F2D1C3" w:rsidRPr="00A52CD9">
        <w:t xml:space="preserve"> to help you build the UPtime solution cost .The </w:t>
      </w:r>
      <w:r w:rsidR="49597A9A" w:rsidRPr="00A52CD9">
        <w:t xml:space="preserve">MW Cost Model </w:t>
      </w:r>
      <w:r w:rsidR="53B3C56D" w:rsidRPr="00A52CD9">
        <w:t xml:space="preserve">tool provides </w:t>
      </w:r>
      <w:r w:rsidR="59009BB5" w:rsidRPr="00A52CD9">
        <w:t xml:space="preserve">fixed </w:t>
      </w:r>
      <w:r w:rsidR="53B3C56D" w:rsidRPr="00A52CD9">
        <w:t xml:space="preserve">one-time </w:t>
      </w:r>
      <w:r w:rsidR="496A8A36" w:rsidRPr="00A52CD9">
        <w:t>t</w:t>
      </w:r>
      <w:r w:rsidR="53B3C56D" w:rsidRPr="00A52CD9">
        <w:t xml:space="preserve">ransformation costs </w:t>
      </w:r>
      <w:r w:rsidR="496A8A36" w:rsidRPr="00A52CD9">
        <w:t xml:space="preserve">to stand-up UPtime engagement portal </w:t>
      </w:r>
      <w:r w:rsidR="359241D5" w:rsidRPr="00A52CD9">
        <w:t>along with necessary integration, workflows with dependent systems along with</w:t>
      </w:r>
      <w:r w:rsidR="59009BB5" w:rsidRPr="00A52CD9">
        <w:t xml:space="preserve"> </w:t>
      </w:r>
      <w:r w:rsidR="79E3C891" w:rsidRPr="00A52CD9">
        <w:t>costs for the ongoing Management Services.</w:t>
      </w:r>
      <w:r w:rsidR="3A1950BB" w:rsidRPr="00A52CD9">
        <w:t xml:space="preserve"> </w:t>
      </w:r>
    </w:p>
    <w:p w14:paraId="49FDEC43" w14:textId="77777777" w:rsidR="003417F4" w:rsidRPr="00A52CD9" w:rsidRDefault="00CB3993" w:rsidP="00A52CD9">
      <w:pPr>
        <w:pStyle w:val="BodyText"/>
      </w:pPr>
      <w:r w:rsidRPr="00A52CD9">
        <w:t xml:space="preserve">Note: The information in this section covers the initial release version of the UPtime. </w:t>
      </w:r>
      <w:r w:rsidR="003417F4" w:rsidRPr="00A52CD9">
        <w:t>The content will be updated to reflect the changes as and when the new features/release of the UPtime made available.</w:t>
      </w:r>
    </w:p>
    <w:p w14:paraId="6D3402F9" w14:textId="149A10A8" w:rsidR="00AB31EA" w:rsidRPr="00A52CD9" w:rsidRDefault="0045477A" w:rsidP="00A52CD9">
      <w:pPr>
        <w:pStyle w:val="BodyText"/>
      </w:pPr>
      <w:r w:rsidRPr="00A52CD9">
        <w:t>To build the cost model</w:t>
      </w:r>
      <w:r w:rsidR="00AB31EA" w:rsidRPr="00A52CD9">
        <w:t xml:space="preserve">, following information </w:t>
      </w:r>
      <w:r w:rsidR="00D97BC0" w:rsidRPr="00A52CD9">
        <w:t xml:space="preserve">and steps </w:t>
      </w:r>
      <w:r w:rsidR="00AB31EA" w:rsidRPr="00A52CD9">
        <w:t>will be used to provide inputs to the UPtime costing in MW Cost Model tool.</w:t>
      </w:r>
    </w:p>
    <w:p w14:paraId="7B0982A1" w14:textId="005591CB" w:rsidR="009F5A90" w:rsidRPr="00A52CD9" w:rsidRDefault="0045477A" w:rsidP="00A52CD9">
      <w:pPr>
        <w:pStyle w:val="BodyText"/>
        <w:numPr>
          <w:ilvl w:val="0"/>
          <w:numId w:val="69"/>
        </w:numPr>
      </w:pPr>
      <w:r w:rsidRPr="00A52CD9">
        <w:t xml:space="preserve">Download </w:t>
      </w:r>
      <w:r w:rsidR="009F5A90" w:rsidRPr="00A52CD9">
        <w:t xml:space="preserve">Modern Workplace offering </w:t>
      </w:r>
      <w:r w:rsidR="0031778B" w:rsidRPr="00A52CD9">
        <w:t xml:space="preserve">specific </w:t>
      </w:r>
      <w:r w:rsidR="009F5A90" w:rsidRPr="00A52CD9">
        <w:t xml:space="preserve">cost model/configurator/estimator tool </w:t>
      </w:r>
      <w:r w:rsidR="00C54796" w:rsidRPr="00A52CD9">
        <w:t xml:space="preserve">and key in necessary inputs, features, options </w:t>
      </w:r>
      <w:r w:rsidR="00034846" w:rsidRPr="00A52CD9">
        <w:t>following the offering specific guidance to generate the offering cost model.</w:t>
      </w:r>
    </w:p>
    <w:p w14:paraId="79A6E885" w14:textId="416C5B1F" w:rsidR="00354037" w:rsidRPr="00A52CD9" w:rsidRDefault="00354037" w:rsidP="00A52CD9">
      <w:pPr>
        <w:pStyle w:val="BodyText"/>
        <w:numPr>
          <w:ilvl w:val="0"/>
          <w:numId w:val="68"/>
        </w:numPr>
      </w:pPr>
      <w:r w:rsidRPr="00A52CD9">
        <w:t>Create estimator extract from the offering cost model/estimator</w:t>
      </w:r>
      <w:r w:rsidR="00B30CE2" w:rsidRPr="00A52CD9">
        <w:t>.</w:t>
      </w:r>
    </w:p>
    <w:p w14:paraId="0395FC5D" w14:textId="13A5E8D3" w:rsidR="007B4812" w:rsidRPr="00A52CD9" w:rsidRDefault="001C52CE" w:rsidP="00210733">
      <w:pPr>
        <w:pStyle w:val="ListParagraph"/>
        <w:numPr>
          <w:ilvl w:val="0"/>
          <w:numId w:val="68"/>
        </w:numPr>
        <w:rPr>
          <w:rFonts w:eastAsia="PMingLiU" w:cs="Times New Roman"/>
          <w:color w:val="000000"/>
          <w:szCs w:val="20"/>
        </w:rPr>
      </w:pPr>
      <w:r w:rsidRPr="00A52CD9">
        <w:t xml:space="preserve">Download </w:t>
      </w:r>
      <w:hyperlink r:id="rId113" w:history="1">
        <w:r w:rsidRPr="00A52CD9">
          <w:rPr>
            <w:rStyle w:val="Hyperlink"/>
            <w:szCs w:val="20"/>
          </w:rPr>
          <w:t>MW Cost Model tool</w:t>
        </w:r>
      </w:hyperlink>
      <w:r w:rsidRPr="00A52CD9">
        <w:t xml:space="preserve"> </w:t>
      </w:r>
      <w:r w:rsidR="004469E7" w:rsidRPr="00A52CD9">
        <w:t xml:space="preserve">to generate UPtime and User experience costs to the overall </w:t>
      </w:r>
      <w:r w:rsidRPr="00A52CD9">
        <w:t>offering specific cost model</w:t>
      </w:r>
      <w:r w:rsidR="004469E7" w:rsidRPr="00A52CD9">
        <w:t>s.</w:t>
      </w:r>
      <w:r w:rsidR="007B4812" w:rsidRPr="00A52CD9">
        <w:t xml:space="preserve"> </w:t>
      </w:r>
    </w:p>
    <w:p w14:paraId="2BE43103" w14:textId="3614642F" w:rsidR="009A5516" w:rsidRPr="00A52CD9" w:rsidRDefault="0031778B" w:rsidP="00A52CD9">
      <w:pPr>
        <w:pStyle w:val="BodyText"/>
        <w:numPr>
          <w:ilvl w:val="0"/>
          <w:numId w:val="67"/>
        </w:numPr>
      </w:pPr>
      <w:r w:rsidRPr="00A52CD9">
        <w:t>Use estimator extract as in input for</w:t>
      </w:r>
      <w:r w:rsidR="00732167" w:rsidRPr="00A52CD9">
        <w:t xml:space="preserve"> MW Cost Model tool </w:t>
      </w:r>
      <w:r w:rsidR="0045477A" w:rsidRPr="00A52CD9">
        <w:t xml:space="preserve">and </w:t>
      </w:r>
      <w:r w:rsidRPr="00A52CD9">
        <w:t>fill basic information like</w:t>
      </w:r>
      <w:r w:rsidR="00892159" w:rsidRPr="00A52CD9">
        <w:t xml:space="preserve"> Number of Client Users and Number of MW Cost Models</w:t>
      </w:r>
      <w:r w:rsidR="0045477A" w:rsidRPr="00A52CD9">
        <w:t>.</w:t>
      </w:r>
    </w:p>
    <w:p w14:paraId="37589A34" w14:textId="51D97B15" w:rsidR="005F0DCE" w:rsidRPr="00A52CD9" w:rsidRDefault="005F0DCE" w:rsidP="00A52CD9">
      <w:pPr>
        <w:pStyle w:val="BodyText"/>
      </w:pPr>
      <w:r w:rsidRPr="00A52CD9">
        <w:rPr>
          <w:rPrChange w:id="1689" w:author="Vermette, Stephane" w:date="2022-01-19T05:44:00Z">
            <w:rPr>
              <w:noProof/>
            </w:rPr>
          </w:rPrChange>
        </w:rPr>
        <w:drawing>
          <wp:inline distT="0" distB="0" distL="0" distR="0" wp14:anchorId="4A731E81" wp14:editId="3D66106F">
            <wp:extent cx="4258269" cy="476316"/>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58269" cy="476316"/>
                    </a:xfrm>
                    <a:prstGeom prst="rect">
                      <a:avLst/>
                    </a:prstGeom>
                  </pic:spPr>
                </pic:pic>
              </a:graphicData>
            </a:graphic>
          </wp:inline>
        </w:drawing>
      </w:r>
    </w:p>
    <w:p w14:paraId="457142C1" w14:textId="5CCEFAB9" w:rsidR="0045477A" w:rsidRPr="00A52CD9" w:rsidRDefault="005F0DCE" w:rsidP="00A52CD9">
      <w:pPr>
        <w:pStyle w:val="BodyText"/>
      </w:pPr>
      <w:r w:rsidRPr="00A52CD9">
        <w:lastRenderedPageBreak/>
        <w:t xml:space="preserve">Note: </w:t>
      </w:r>
      <w:r w:rsidR="00A645C8" w:rsidRPr="00A52CD9">
        <w:t xml:space="preserve">If the </w:t>
      </w:r>
      <w:r w:rsidRPr="00A52CD9">
        <w:t xml:space="preserve">number of Client users </w:t>
      </w:r>
      <w:r w:rsidR="001B4BC5" w:rsidRPr="00A52CD9">
        <w:t>a</w:t>
      </w:r>
      <w:r w:rsidRPr="00A52CD9">
        <w:t xml:space="preserve">s </w:t>
      </w:r>
      <w:r w:rsidR="001B4BC5" w:rsidRPr="00A52CD9">
        <w:t>0 (Zero)</w:t>
      </w:r>
      <w:r w:rsidR="00A645C8" w:rsidRPr="00A52CD9">
        <w:t xml:space="preserve">, </w:t>
      </w:r>
      <w:r w:rsidR="003B4895" w:rsidRPr="00A52CD9">
        <w:t xml:space="preserve">MW Cost Model tool assumes </w:t>
      </w:r>
      <w:r w:rsidR="001B4BC5" w:rsidRPr="00A52CD9">
        <w:t>UPtime is considered as out of scope</w:t>
      </w:r>
      <w:r w:rsidR="003B4895" w:rsidRPr="00A52CD9">
        <w:t xml:space="preserve"> and will not populate costs associated with UPtime solution</w:t>
      </w:r>
      <w:r w:rsidR="001B4BC5" w:rsidRPr="00A52CD9">
        <w:t>.</w:t>
      </w:r>
      <w:r w:rsidR="00F453E4" w:rsidRPr="00A52CD9">
        <w:t xml:space="preserve"> Please refer MW Cost Model training</w:t>
      </w:r>
      <w:r w:rsidR="00732167" w:rsidRPr="00A52CD9">
        <w:t>s</w:t>
      </w:r>
      <w:r w:rsidR="00F453E4" w:rsidRPr="00A52CD9">
        <w:t xml:space="preserve"> for more information.</w:t>
      </w:r>
    </w:p>
    <w:p w14:paraId="0B757815" w14:textId="5DE0E267" w:rsidR="00CA472E" w:rsidRPr="00A52CD9" w:rsidRDefault="00CA472E" w:rsidP="00A52CD9">
      <w:pPr>
        <w:pStyle w:val="BodyText"/>
      </w:pPr>
      <w:r w:rsidRPr="00A52CD9">
        <w:t xml:space="preserve">Below is a </w:t>
      </w:r>
      <w:proofErr w:type="spellStart"/>
      <w:r w:rsidRPr="00A52CD9">
        <w:t>snapshop</w:t>
      </w:r>
      <w:proofErr w:type="spellEnd"/>
      <w:r w:rsidRPr="00A52CD9">
        <w:t xml:space="preserve"> of the UPtime T&amp;T and RUN costs </w:t>
      </w:r>
      <w:r w:rsidR="00564E0D" w:rsidRPr="00A52CD9">
        <w:t>as a sample for your reference.</w:t>
      </w:r>
      <w:r w:rsidR="00F21611" w:rsidRPr="00A52CD9">
        <w:t xml:space="preserve"> Refer to MW Cost Model training videos for more information.</w:t>
      </w:r>
    </w:p>
    <w:p w14:paraId="436DB950" w14:textId="73725446" w:rsidR="00CA472E" w:rsidRPr="00A52CD9" w:rsidRDefault="003F63B3" w:rsidP="00A52CD9">
      <w:pPr>
        <w:pStyle w:val="BodyText"/>
      </w:pPr>
      <w:r w:rsidRPr="00A52CD9">
        <w:rPr>
          <w:rPrChange w:id="1690" w:author="Vermette, Stephane" w:date="2022-01-19T05:44:00Z">
            <w:rPr>
              <w:noProof/>
            </w:rPr>
          </w:rPrChange>
        </w:rPr>
        <w:drawing>
          <wp:inline distT="0" distB="0" distL="0" distR="0" wp14:anchorId="1541A053" wp14:editId="02E77B05">
            <wp:extent cx="5076825" cy="148653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6825" cy="1486535"/>
                    </a:xfrm>
                    <a:prstGeom prst="rect">
                      <a:avLst/>
                    </a:prstGeom>
                    <a:noFill/>
                    <a:ln>
                      <a:noFill/>
                    </a:ln>
                  </pic:spPr>
                </pic:pic>
              </a:graphicData>
            </a:graphic>
          </wp:inline>
        </w:drawing>
      </w:r>
    </w:p>
    <w:p w14:paraId="63ABE3D6" w14:textId="436CD2B3" w:rsidR="0046321E" w:rsidRPr="00A52CD9" w:rsidRDefault="0070606D" w:rsidP="0046321E">
      <w:r w:rsidRPr="00A52CD9">
        <w:t xml:space="preserve">PACE transfer files from </w:t>
      </w:r>
      <w:r w:rsidR="00FB74A9" w:rsidRPr="00A52CD9">
        <w:t xml:space="preserve">respective </w:t>
      </w:r>
      <w:r w:rsidRPr="00A52CD9">
        <w:t xml:space="preserve">MW Cost Model tool will be used as input in PACE for final costing and pricing </w:t>
      </w:r>
      <w:r w:rsidR="008D51ED" w:rsidRPr="00A52CD9">
        <w:t xml:space="preserve">for </w:t>
      </w:r>
      <w:r w:rsidRPr="00A52CD9">
        <w:t xml:space="preserve">the opportunity. </w:t>
      </w:r>
      <w:r w:rsidR="0046321E" w:rsidRPr="00A52CD9">
        <w:t xml:space="preserve">For information on the process of costing in PACE please see the </w:t>
      </w:r>
      <w:hyperlink r:id="rId116" w:history="1">
        <w:r w:rsidR="00B2742B" w:rsidRPr="00A52CD9">
          <w:rPr>
            <w:rStyle w:val="Hyperlink"/>
          </w:rPr>
          <w:t>Teams</w:t>
        </w:r>
      </w:hyperlink>
      <w:r w:rsidR="00527054" w:rsidRPr="00A52CD9">
        <w:rPr>
          <w:rStyle w:val="Hyperlink"/>
        </w:rPr>
        <w:t xml:space="preserve"> </w:t>
      </w:r>
      <w:r w:rsidR="0046321E" w:rsidRPr="00A52CD9">
        <w:t>site for more information specific to the Modern Workplace offerings.</w:t>
      </w:r>
    </w:p>
    <w:p w14:paraId="4EB2440B" w14:textId="6C2EA785" w:rsidR="004B3F6A" w:rsidRPr="00A52CD9" w:rsidRDefault="004B3F6A" w:rsidP="004B3F6A">
      <w:pPr>
        <w:pStyle w:val="Bullet-L1"/>
        <w:numPr>
          <w:ilvl w:val="0"/>
          <w:numId w:val="0"/>
        </w:numPr>
        <w:rPr>
          <w:sz w:val="22"/>
          <w:szCs w:val="22"/>
        </w:rPr>
      </w:pPr>
      <w:r w:rsidRPr="00A52CD9">
        <w:rPr>
          <w:sz w:val="22"/>
          <w:szCs w:val="22"/>
        </w:rPr>
        <w:t xml:space="preserve">Note: UPtime Solution Reviewer/Approver: At the time of writing this guide, Kaufman, David </w:t>
      </w:r>
      <w:hyperlink r:id="rId117" w:history="1">
        <w:r w:rsidRPr="00A52CD9">
          <w:rPr>
            <w:rStyle w:val="Hyperlink"/>
            <w:szCs w:val="22"/>
          </w:rPr>
          <w:t>david.kaufman@dxc.com</w:t>
        </w:r>
      </w:hyperlink>
      <w:r w:rsidRPr="00A52CD9">
        <w:rPr>
          <w:sz w:val="22"/>
          <w:szCs w:val="22"/>
        </w:rPr>
        <w:t xml:space="preserve"> is identified to review and approve the UPtime solution approach, costs, timelines, etc. from the Governance perspective.</w:t>
      </w:r>
    </w:p>
    <w:p w14:paraId="277442C4" w14:textId="77777777" w:rsidR="00D9090D" w:rsidRPr="00A52CD9" w:rsidRDefault="00D9090D" w:rsidP="00A52CD9">
      <w:pPr>
        <w:pStyle w:val="BodyText"/>
      </w:pPr>
      <w:bookmarkStart w:id="1691" w:name="_Toc57903437"/>
      <w:bookmarkStart w:id="1692" w:name="_Toc88474862"/>
      <w:r w:rsidRPr="00A52CD9">
        <w:t>Not Included / Custom Costing</w:t>
      </w:r>
      <w:bookmarkEnd w:id="1691"/>
      <w:bookmarkEnd w:id="1692"/>
    </w:p>
    <w:p w14:paraId="3232221C" w14:textId="2D434296" w:rsidR="00D9090D" w:rsidRPr="00A52CD9" w:rsidRDefault="00D9090D" w:rsidP="00D9090D">
      <w:pPr>
        <w:pStyle w:val="MainParagraph"/>
        <w:rPr>
          <w:sz w:val="22"/>
          <w:szCs w:val="22"/>
        </w:rPr>
      </w:pPr>
      <w:r w:rsidRPr="00A52CD9">
        <w:rPr>
          <w:sz w:val="22"/>
          <w:szCs w:val="22"/>
        </w:rPr>
        <w:t xml:space="preserve">This section provides an overview of services and elements that are </w:t>
      </w:r>
      <w:r w:rsidRPr="00A52CD9">
        <w:rPr>
          <w:b/>
          <w:sz w:val="22"/>
          <w:szCs w:val="22"/>
        </w:rPr>
        <w:t>not</w:t>
      </w:r>
      <w:r w:rsidRPr="00A52CD9">
        <w:rPr>
          <w:sz w:val="22"/>
          <w:szCs w:val="22"/>
        </w:rPr>
        <w:t xml:space="preserve"> part of the UPtime costing tool and require custom approach/solution and costing. It also lists additional factors and components that you might need to consider in your model.</w:t>
      </w:r>
    </w:p>
    <w:p w14:paraId="40F94439" w14:textId="279E2FA5" w:rsidR="00D9090D" w:rsidRPr="00A52CD9" w:rsidRDefault="6B9623FD" w:rsidP="00472EA9">
      <w:pPr>
        <w:pStyle w:val="Bullet-L1"/>
        <w:numPr>
          <w:ilvl w:val="0"/>
          <w:numId w:val="0"/>
        </w:numPr>
        <w:rPr>
          <w:sz w:val="22"/>
          <w:szCs w:val="22"/>
        </w:rPr>
      </w:pPr>
      <w:r w:rsidRPr="00A52CD9">
        <w:rPr>
          <w:sz w:val="22"/>
          <w:szCs w:val="22"/>
        </w:rPr>
        <w:t xml:space="preserve">If your client specific requirements do not fit in the standard options, in addition to the delivery teams and reviewers, you should contact the DXC UPtime offering team for the custom model. </w:t>
      </w:r>
      <w:r w:rsidR="1BE61C65" w:rsidRPr="00A52CD9">
        <w:rPr>
          <w:sz w:val="22"/>
          <w:szCs w:val="22"/>
        </w:rPr>
        <w:t>The following UPtime Services are currently not supported by the</w:t>
      </w:r>
      <w:r w:rsidR="1BE61C65" w:rsidRPr="00A52CD9">
        <w:rPr>
          <w:b/>
          <w:bCs/>
          <w:sz w:val="22"/>
          <w:szCs w:val="22"/>
        </w:rPr>
        <w:t xml:space="preserve"> costing tool</w:t>
      </w:r>
      <w:r w:rsidR="1BE61C65" w:rsidRPr="00A52CD9">
        <w:rPr>
          <w:sz w:val="22"/>
          <w:szCs w:val="22"/>
        </w:rPr>
        <w:t xml:space="preserve"> and require </w:t>
      </w:r>
      <w:r w:rsidR="1BE61C65" w:rsidRPr="00A52CD9">
        <w:rPr>
          <w:b/>
          <w:bCs/>
          <w:sz w:val="22"/>
          <w:szCs w:val="22"/>
        </w:rPr>
        <w:t>custom</w:t>
      </w:r>
      <w:r w:rsidR="1BE61C65" w:rsidRPr="00A52CD9">
        <w:rPr>
          <w:sz w:val="22"/>
          <w:szCs w:val="22"/>
        </w:rPr>
        <w:t xml:space="preserve"> costing. If you have them in scope of the deal, please </w:t>
      </w:r>
      <w:r w:rsidR="795660D7" w:rsidRPr="00A52CD9">
        <w:rPr>
          <w:sz w:val="22"/>
          <w:szCs w:val="22"/>
        </w:rPr>
        <w:t xml:space="preserve">contact the offering team </w:t>
      </w:r>
      <w:r w:rsidR="1BE61C65" w:rsidRPr="00A52CD9">
        <w:rPr>
          <w:sz w:val="22"/>
          <w:szCs w:val="22"/>
        </w:rPr>
        <w:t>for a custom model</w:t>
      </w:r>
      <w:r w:rsidR="1CA7B0AF" w:rsidRPr="00A52CD9">
        <w:rPr>
          <w:sz w:val="22"/>
          <w:szCs w:val="22"/>
        </w:rPr>
        <w:t>/</w:t>
      </w:r>
      <w:r w:rsidR="0636B6B0" w:rsidRPr="00A52CD9">
        <w:rPr>
          <w:sz w:val="22"/>
          <w:szCs w:val="22"/>
        </w:rPr>
        <w:t>guidance</w:t>
      </w:r>
      <w:r w:rsidR="1BE61C65" w:rsidRPr="00A52CD9">
        <w:rPr>
          <w:sz w:val="22"/>
          <w:szCs w:val="22"/>
        </w:rPr>
        <w:t>:</w:t>
      </w:r>
    </w:p>
    <w:p w14:paraId="7D24BE7F" w14:textId="4FBBC756" w:rsidR="002A1D7B" w:rsidRPr="00A52CD9" w:rsidRDefault="00D97E22" w:rsidP="00D9090D">
      <w:pPr>
        <w:pStyle w:val="Bullet-L1"/>
        <w:rPr>
          <w:sz w:val="22"/>
          <w:szCs w:val="22"/>
        </w:rPr>
      </w:pPr>
      <w:r w:rsidRPr="00A52CD9">
        <w:rPr>
          <w:sz w:val="22"/>
          <w:szCs w:val="22"/>
        </w:rPr>
        <w:t xml:space="preserve">ITSM </w:t>
      </w:r>
      <w:r w:rsidR="002A1D7B" w:rsidRPr="00A52CD9">
        <w:rPr>
          <w:sz w:val="22"/>
          <w:szCs w:val="22"/>
        </w:rPr>
        <w:t>for System of record other than ServiceNow or Platform-X require custom costing for API integrations.</w:t>
      </w:r>
    </w:p>
    <w:p w14:paraId="64522EA4" w14:textId="33942227" w:rsidR="006273B6" w:rsidRPr="00A52CD9" w:rsidRDefault="006273B6" w:rsidP="006273B6">
      <w:pPr>
        <w:pStyle w:val="Bullet-L1"/>
        <w:rPr>
          <w:sz w:val="22"/>
          <w:szCs w:val="22"/>
        </w:rPr>
      </w:pPr>
      <w:r w:rsidRPr="00A52CD9">
        <w:rPr>
          <w:sz w:val="22"/>
          <w:szCs w:val="22"/>
        </w:rPr>
        <w:t xml:space="preserve">EU Restrictions – due to various regulations, lot of the European Union (EU) customers require that UPtime delivery teams </w:t>
      </w:r>
      <w:r w:rsidR="008F58E5" w:rsidRPr="00A52CD9">
        <w:rPr>
          <w:sz w:val="22"/>
          <w:szCs w:val="22"/>
        </w:rPr>
        <w:t>are in</w:t>
      </w:r>
      <w:r w:rsidRPr="00A52CD9">
        <w:rPr>
          <w:sz w:val="22"/>
          <w:szCs w:val="22"/>
        </w:rPr>
        <w:t xml:space="preserve"> EU-member countries. In that case you should </w:t>
      </w:r>
      <w:r w:rsidR="008F58E5" w:rsidRPr="00A52CD9">
        <w:rPr>
          <w:sz w:val="22"/>
          <w:szCs w:val="22"/>
        </w:rPr>
        <w:t>reach out to offering team for guidance.</w:t>
      </w:r>
    </w:p>
    <w:p w14:paraId="44AFB233" w14:textId="0BE2BDA2" w:rsidR="006273B6" w:rsidRPr="00A52CD9" w:rsidRDefault="006273B6" w:rsidP="00E12BA4">
      <w:pPr>
        <w:pStyle w:val="Bullet-L1"/>
        <w:rPr>
          <w:sz w:val="22"/>
          <w:szCs w:val="22"/>
        </w:rPr>
      </w:pPr>
      <w:r w:rsidRPr="00A52CD9">
        <w:rPr>
          <w:sz w:val="22"/>
          <w:szCs w:val="22"/>
        </w:rPr>
        <w:t xml:space="preserve">In-country delivery restrictions – it is not uncommon customers in highly regulated industries such as Energy Distribution, Power Production, etc. to request the delivery teams to be from the same country as the company. </w:t>
      </w:r>
      <w:r w:rsidR="002E40DF" w:rsidRPr="00A52CD9">
        <w:rPr>
          <w:sz w:val="22"/>
          <w:szCs w:val="22"/>
        </w:rPr>
        <w:t>In that case you should reach out to offering team for guidance.</w:t>
      </w:r>
    </w:p>
    <w:p w14:paraId="4556E021" w14:textId="257030FB" w:rsidR="003E14DC" w:rsidRPr="00A52CD9" w:rsidRDefault="004D173A" w:rsidP="00D9090D">
      <w:pPr>
        <w:pStyle w:val="Bullet-L1"/>
        <w:rPr>
          <w:sz w:val="22"/>
          <w:szCs w:val="22"/>
        </w:rPr>
      </w:pPr>
      <w:r w:rsidRPr="00A52CD9">
        <w:rPr>
          <w:sz w:val="22"/>
          <w:szCs w:val="22"/>
        </w:rPr>
        <w:t xml:space="preserve">Be aware that the current operations model does not support </w:t>
      </w:r>
      <w:proofErr w:type="spellStart"/>
      <w:r w:rsidR="005C15CA" w:rsidRPr="00A52CD9">
        <w:rPr>
          <w:sz w:val="22"/>
          <w:szCs w:val="22"/>
        </w:rPr>
        <w:t>non-english</w:t>
      </w:r>
      <w:proofErr w:type="spellEnd"/>
      <w:r w:rsidR="005C15CA" w:rsidRPr="00A52CD9">
        <w:rPr>
          <w:sz w:val="22"/>
          <w:szCs w:val="22"/>
        </w:rPr>
        <w:t xml:space="preserve"> languages. </w:t>
      </w:r>
      <w:r w:rsidR="003E14DC" w:rsidRPr="00A52CD9">
        <w:rPr>
          <w:sz w:val="22"/>
          <w:szCs w:val="22"/>
        </w:rPr>
        <w:t xml:space="preserve">Uptime Multi-lingual support will be available in R3 (FY22Q4). However, it is only for UPtime User Interface. UPtime consumes KB articles, ticket details, catalogues from the ITSM system, and these components should be available in other languages so that Uptime can utilize it. </w:t>
      </w:r>
    </w:p>
    <w:p w14:paraId="41396E71" w14:textId="534EC03D" w:rsidR="00FB5222" w:rsidRPr="00A52CD9" w:rsidRDefault="00FB5222" w:rsidP="00FB5222">
      <w:pPr>
        <w:pStyle w:val="Bullet-L1"/>
        <w:numPr>
          <w:ilvl w:val="0"/>
          <w:numId w:val="0"/>
        </w:numPr>
        <w:rPr>
          <w:sz w:val="22"/>
          <w:szCs w:val="22"/>
        </w:rPr>
      </w:pPr>
    </w:p>
    <w:p w14:paraId="1DD500AD" w14:textId="77777777" w:rsidR="00B2393A" w:rsidRPr="00A52CD9" w:rsidRDefault="00B2393A" w:rsidP="00B2393A"/>
    <w:p w14:paraId="63CEE9DA" w14:textId="77777777" w:rsidR="00B2393A" w:rsidRPr="00A52CD9" w:rsidRDefault="00B2393A" w:rsidP="00B2393A"/>
    <w:p w14:paraId="2E46EDBE" w14:textId="53273FBB" w:rsidR="0018124C" w:rsidRPr="00A52CD9" w:rsidRDefault="0018124C" w:rsidP="00A52CD9">
      <w:pPr>
        <w:pStyle w:val="Heading1"/>
      </w:pPr>
      <w:bookmarkStart w:id="1693" w:name="_Toc88474863"/>
      <w:r w:rsidRPr="00A52CD9">
        <w:lastRenderedPageBreak/>
        <w:t>Security &amp; Privacy</w:t>
      </w:r>
      <w:bookmarkEnd w:id="1693"/>
    </w:p>
    <w:p w14:paraId="37A2B720" w14:textId="5297FFEC" w:rsidR="00765FBF" w:rsidRPr="00A52CD9" w:rsidRDefault="00765FBF" w:rsidP="00A52CD9">
      <w:pPr>
        <w:pStyle w:val="BodyText"/>
      </w:pPr>
      <w:r w:rsidRPr="00A52CD9">
        <w:t xml:space="preserve">The solution has been </w:t>
      </w:r>
      <w:r w:rsidR="00763484" w:rsidRPr="00A52CD9">
        <w:t xml:space="preserve">designed for compliance to </w:t>
      </w:r>
      <w:r w:rsidR="00280B1A" w:rsidRPr="00A52CD9">
        <w:t>stringent security and privacy standards.</w:t>
      </w:r>
    </w:p>
    <w:p w14:paraId="749374C5" w14:textId="733B3729" w:rsidR="00280B1A" w:rsidRPr="00A52CD9" w:rsidRDefault="003B3E9D" w:rsidP="00A52CD9">
      <w:pPr>
        <w:pStyle w:val="BodyText"/>
      </w:pPr>
      <w:r w:rsidRPr="00A52CD9">
        <w:t>Like any other WM offering the following has been conducted:</w:t>
      </w:r>
    </w:p>
    <w:p w14:paraId="7F51F6CB" w14:textId="7CEB0543" w:rsidR="003B3E9D" w:rsidRPr="00A52CD9" w:rsidRDefault="00C65716" w:rsidP="00A52CD9">
      <w:pPr>
        <w:pStyle w:val="BodyText"/>
        <w:numPr>
          <w:ilvl w:val="0"/>
          <w:numId w:val="36"/>
        </w:numPr>
      </w:pPr>
      <w:r w:rsidRPr="00A52CD9">
        <w:t>US- CATA Architectural assessment</w:t>
      </w:r>
    </w:p>
    <w:p w14:paraId="30CF6E43" w14:textId="3EA77190" w:rsidR="00C65716" w:rsidRPr="00A52CD9" w:rsidRDefault="00C65716" w:rsidP="00A52CD9">
      <w:pPr>
        <w:pStyle w:val="BodyText"/>
        <w:numPr>
          <w:ilvl w:val="0"/>
          <w:numId w:val="36"/>
        </w:numPr>
      </w:pPr>
      <w:r w:rsidRPr="00A52CD9">
        <w:t>US-SGRA Compliance Assessment</w:t>
      </w:r>
    </w:p>
    <w:p w14:paraId="3029ABB9" w14:textId="1F7A73C6" w:rsidR="00C65716" w:rsidRPr="00A52CD9" w:rsidRDefault="00C65716" w:rsidP="00A52CD9">
      <w:pPr>
        <w:pStyle w:val="BodyText"/>
        <w:numPr>
          <w:ilvl w:val="0"/>
          <w:numId w:val="36"/>
        </w:numPr>
      </w:pPr>
      <w:r w:rsidRPr="00A52CD9">
        <w:t>DPIA</w:t>
      </w:r>
    </w:p>
    <w:p w14:paraId="2EF6B1D5" w14:textId="5966FBCD" w:rsidR="00C65716" w:rsidRPr="00A52CD9" w:rsidRDefault="00C65716" w:rsidP="00A52CD9">
      <w:pPr>
        <w:pStyle w:val="BodyText"/>
        <w:numPr>
          <w:ilvl w:val="0"/>
          <w:numId w:val="36"/>
        </w:numPr>
      </w:pPr>
      <w:r w:rsidRPr="00A52CD9">
        <w:t>US- Security design Review/Security Build Review</w:t>
      </w:r>
    </w:p>
    <w:p w14:paraId="71B1557D" w14:textId="11114681" w:rsidR="00C65716" w:rsidRPr="00A52CD9" w:rsidRDefault="00C65716" w:rsidP="00A52CD9">
      <w:pPr>
        <w:pStyle w:val="BodyText"/>
        <w:numPr>
          <w:ilvl w:val="0"/>
          <w:numId w:val="36"/>
        </w:numPr>
      </w:pPr>
      <w:r w:rsidRPr="00A52CD9">
        <w:t>US-Source Code Review</w:t>
      </w:r>
    </w:p>
    <w:p w14:paraId="1B1337C9" w14:textId="2E6627C4" w:rsidR="00C65716" w:rsidRPr="00A52CD9" w:rsidRDefault="00C65716" w:rsidP="00A52CD9">
      <w:pPr>
        <w:pStyle w:val="BodyText"/>
        <w:numPr>
          <w:ilvl w:val="0"/>
          <w:numId w:val="36"/>
        </w:numPr>
      </w:pPr>
      <w:r w:rsidRPr="00A52CD9">
        <w:t>Web Penetration Test</w:t>
      </w:r>
    </w:p>
    <w:p w14:paraId="2BD2DA19" w14:textId="24023B01" w:rsidR="00C65716" w:rsidRPr="00A52CD9" w:rsidRDefault="00C65716" w:rsidP="00A52CD9">
      <w:pPr>
        <w:pStyle w:val="BodyText"/>
        <w:numPr>
          <w:ilvl w:val="0"/>
          <w:numId w:val="36"/>
        </w:numPr>
      </w:pPr>
      <w:r w:rsidRPr="00A52CD9">
        <w:t>Infra Pe</w:t>
      </w:r>
      <w:r w:rsidR="00B40B15" w:rsidRPr="00A52CD9">
        <w:t>netration Test</w:t>
      </w:r>
    </w:p>
    <w:p w14:paraId="4BA180A2" w14:textId="6DAA65D9" w:rsidR="00B40B15" w:rsidRPr="00A52CD9" w:rsidRDefault="00B40B15" w:rsidP="00A52CD9">
      <w:pPr>
        <w:pStyle w:val="BodyText"/>
      </w:pPr>
      <w:r w:rsidRPr="00A52CD9">
        <w:t xml:space="preserve">Results and </w:t>
      </w:r>
      <w:r w:rsidR="00CC67B1" w:rsidRPr="00A52CD9">
        <w:t>met security, compliance and privacy standards can be found here</w:t>
      </w:r>
      <w:r w:rsidR="00E0419A" w:rsidRPr="00A52CD9">
        <w:t>:</w:t>
      </w:r>
    </w:p>
    <w:p w14:paraId="7E2B8EF6" w14:textId="5AE47DE2" w:rsidR="00E0419A" w:rsidRPr="00A52CD9" w:rsidRDefault="008A2528" w:rsidP="00A52CD9">
      <w:pPr>
        <w:pStyle w:val="BodyText"/>
      </w:pPr>
      <w:r w:rsidRPr="00A52CD9">
        <w:t xml:space="preserve">For global </w:t>
      </w:r>
      <w:r w:rsidR="0071197E" w:rsidRPr="00A52CD9">
        <w:t>rollouts</w:t>
      </w:r>
      <w:r w:rsidRPr="00A52CD9">
        <w:t xml:space="preserve"> the following aspects need to be taken into further considerations:</w:t>
      </w:r>
    </w:p>
    <w:p w14:paraId="3ACE6BFB" w14:textId="311C56ED" w:rsidR="008A2528" w:rsidRPr="00A52CD9" w:rsidRDefault="008A2528" w:rsidP="00A52CD9">
      <w:pPr>
        <w:pStyle w:val="BodyText"/>
        <w:numPr>
          <w:ilvl w:val="0"/>
          <w:numId w:val="36"/>
        </w:numPr>
      </w:pPr>
      <w:r w:rsidRPr="00A52CD9">
        <w:t>Physical location of the users</w:t>
      </w:r>
    </w:p>
    <w:p w14:paraId="4B48DAA6" w14:textId="3391EDE1" w:rsidR="008A2528" w:rsidRPr="00A52CD9" w:rsidRDefault="009B5ED6" w:rsidP="00A52CD9">
      <w:pPr>
        <w:pStyle w:val="BodyText"/>
        <w:numPr>
          <w:ilvl w:val="0"/>
          <w:numId w:val="36"/>
        </w:numPr>
      </w:pPr>
      <w:r w:rsidRPr="00A52CD9">
        <w:t>Azure cloud components hosting the application and database</w:t>
      </w:r>
      <w:r w:rsidRPr="00A52CD9">
        <w:br/>
        <w:t>Refer to</w:t>
      </w:r>
      <w:r w:rsidR="00A72559" w:rsidRPr="00A52CD9">
        <w:t>:</w:t>
      </w:r>
      <w:r w:rsidR="00D22F48" w:rsidRPr="00A52CD9">
        <w:t xml:space="preserve">  </w:t>
      </w:r>
      <w:hyperlink r:id="rId118" w:history="1">
        <w:r w:rsidR="0018124C" w:rsidRPr="00A52CD9">
          <w:t>https://azure.microsoft.com/en-us/resources/azure-enables-a-world-of-compliance/</w:t>
        </w:r>
      </w:hyperlink>
    </w:p>
    <w:p w14:paraId="07A3E111" w14:textId="3988A1DC" w:rsidR="009B5ED6" w:rsidRPr="00A52CD9" w:rsidRDefault="009B5ED6" w:rsidP="00A52CD9">
      <w:pPr>
        <w:pStyle w:val="BodyText"/>
        <w:numPr>
          <w:ilvl w:val="0"/>
          <w:numId w:val="36"/>
        </w:numPr>
      </w:pPr>
      <w:r w:rsidRPr="00A52CD9">
        <w:t>ServiceNow layer which provides ITSM as a service on AWS</w:t>
      </w:r>
    </w:p>
    <w:p w14:paraId="457E34BE" w14:textId="77777777" w:rsidR="00F1578F" w:rsidRPr="00A52CD9" w:rsidRDefault="00F1578F" w:rsidP="00A52CD9">
      <w:pPr>
        <w:pStyle w:val="BodyText"/>
      </w:pPr>
    </w:p>
    <w:p w14:paraId="57DB4986" w14:textId="5C818A96" w:rsidR="00B978E3" w:rsidRPr="00A52CD9" w:rsidRDefault="00B978E3" w:rsidP="00A52CD9">
      <w:pPr>
        <w:pStyle w:val="Heading1"/>
      </w:pPr>
      <w:bookmarkStart w:id="1694" w:name="_Toc88474864"/>
      <w:commentRangeStart w:id="1695"/>
      <w:r w:rsidRPr="00A52CD9">
        <w:lastRenderedPageBreak/>
        <w:t xml:space="preserve">Transformation Solution </w:t>
      </w:r>
      <w:commentRangeEnd w:id="1695"/>
      <w:r w:rsidR="00666569" w:rsidRPr="00A52CD9">
        <w:rPr>
          <w:rStyle w:val="CommentReference"/>
          <w:rFonts w:cs="Times New Roman"/>
          <w:b w:val="0"/>
          <w:bCs w:val="0"/>
          <w:color w:val="000000"/>
          <w:kern w:val="0"/>
          <w:lang w:val="en-US"/>
        </w:rPr>
        <w:commentReference w:id="1695"/>
      </w:r>
      <w:r w:rsidR="00CA1FD9" w:rsidRPr="00A52CD9">
        <w:t>- WIP</w:t>
      </w:r>
      <w:bookmarkEnd w:id="1694"/>
    </w:p>
    <w:p w14:paraId="5C94E7BD" w14:textId="77777777" w:rsidR="00F81B2A" w:rsidRPr="00A52CD9" w:rsidRDefault="00F81B2A" w:rsidP="00F81B2A">
      <w:pPr>
        <w:shd w:val="clear" w:color="auto" w:fill="F4F5F7"/>
        <w:spacing w:before="150"/>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General steps provided below:</w:t>
      </w:r>
    </w:p>
    <w:p w14:paraId="578B2FB3"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Request the Azure Subscription</w:t>
      </w:r>
    </w:p>
    <w:p w14:paraId="11B1D167"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Provision infrastructure by using Terraform</w:t>
      </w:r>
    </w:p>
    <w:p w14:paraId="6DBB1B0E"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Deploy all microservices into environment</w:t>
      </w:r>
    </w:p>
    <w:p w14:paraId="3E09E298"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Setup API management</w:t>
      </w:r>
    </w:p>
    <w:p w14:paraId="1C46BA76"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Setup seed data for CosmosDB</w:t>
      </w:r>
    </w:p>
    <w:p w14:paraId="606C0127" w14:textId="77777777" w:rsidR="00F81B2A" w:rsidRPr="00A52CD9" w:rsidRDefault="00F81B2A" w:rsidP="00F1169E">
      <w:pPr>
        <w:numPr>
          <w:ilvl w:val="0"/>
          <w:numId w:val="75"/>
        </w:numPr>
        <w:shd w:val="clear" w:color="auto" w:fill="F4F5F7"/>
        <w:spacing w:before="100" w:beforeAutospacing="1" w:after="100" w:afterAutospacing="1"/>
        <w:rPr>
          <w:rFonts w:ascii="Segoe UI" w:eastAsia="Times New Roman" w:hAnsi="Segoe UI" w:cs="Segoe UI"/>
          <w:color w:val="172B4D"/>
          <w:sz w:val="21"/>
          <w:szCs w:val="21"/>
        </w:rPr>
      </w:pPr>
      <w:r w:rsidRPr="00A52CD9">
        <w:rPr>
          <w:rFonts w:ascii="Segoe UI" w:eastAsia="Times New Roman" w:hAnsi="Segoe UI" w:cs="Segoe UI"/>
          <w:color w:val="172B4D"/>
          <w:sz w:val="21"/>
          <w:szCs w:val="21"/>
        </w:rPr>
        <w:t>Ask Testing team to do integration test with latest release for verification</w:t>
      </w:r>
    </w:p>
    <w:p w14:paraId="32342414" w14:textId="6A992139" w:rsidR="00F81B2A" w:rsidRPr="00A52CD9" w:rsidRDefault="00F81B2A" w:rsidP="00B978E3">
      <w:pPr>
        <w:rPr>
          <w:ins w:id="1696" w:author="Bala" w:date="2022-01-10T20:32:00Z"/>
        </w:rPr>
      </w:pPr>
    </w:p>
    <w:p w14:paraId="4B1D2C2A" w14:textId="492310A1" w:rsidR="00AF5330" w:rsidRPr="00A52CD9" w:rsidRDefault="00AF5330" w:rsidP="00AF5330">
      <w:pPr>
        <w:rPr>
          <w:ins w:id="1697" w:author="Bala" w:date="2022-01-10T20:32:00Z"/>
        </w:rPr>
      </w:pPr>
      <w:ins w:id="1698" w:author="Bala" w:date="2022-01-10T20:32:00Z">
        <w:r w:rsidRPr="00A52CD9">
          <w:t>The experience-led transformation framework ensures convergence of human-</w:t>
        </w:r>
        <w:proofErr w:type="spellStart"/>
        <w:r w:rsidRPr="00A52CD9">
          <w:t>centred</w:t>
        </w:r>
        <w:proofErr w:type="spellEnd"/>
        <w:r w:rsidRPr="00A52CD9">
          <w:t xml:space="preserve"> design and embeds the design into DXC’s UPtime solution that provides a set of interactive technologies and operating model to manage and consistently improve the user experience.</w:t>
        </w:r>
      </w:ins>
    </w:p>
    <w:p w14:paraId="3934237F" w14:textId="3172AE2F" w:rsidR="00AF5330" w:rsidRPr="00A52CD9" w:rsidRDefault="00AF5330" w:rsidP="00AF5330">
      <w:pPr>
        <w:rPr>
          <w:ins w:id="1699" w:author="Bala" w:date="2022-01-10T20:32:00Z"/>
        </w:rPr>
      </w:pPr>
      <w:ins w:id="1700" w:author="Bala" w:date="2022-01-10T20:32:00Z">
        <w:r w:rsidRPr="00A52CD9">
          <w:t>The UPtime solution provides the set of interactive technologies which codify the employee user journeys. UPtime enables fast and efficient access for users to view important IT/Support updates, review ticket content and status, receive notifications, request a PC Device lifecycle event e.g., refresh. Search for self-help knowledge articles that will empower productivity and access customer care when technical support is required via any channel preferred, such as chat, text, app, Teams or voice support.</w:t>
        </w:r>
      </w:ins>
    </w:p>
    <w:p w14:paraId="0F9C679E" w14:textId="5BD8632A" w:rsidR="00AF5330" w:rsidRPr="00A52CD9" w:rsidRDefault="00AF5330" w:rsidP="00AF5330">
      <w:pPr>
        <w:rPr>
          <w:ins w:id="1701" w:author="Bala" w:date="2022-01-10T20:32:00Z"/>
        </w:rPr>
      </w:pPr>
      <w:ins w:id="1702" w:author="Bala" w:date="2022-01-10T20:32:00Z">
        <w:r w:rsidRPr="00A52CD9">
          <w:t>The integration of these channels to U</w:t>
        </w:r>
      </w:ins>
      <w:ins w:id="1703" w:author="Bala" w:date="2022-01-10T20:33:00Z">
        <w:r w:rsidRPr="00A52CD9">
          <w:t>P</w:t>
        </w:r>
      </w:ins>
      <w:ins w:id="1704" w:author="Bala" w:date="2022-01-10T20:32:00Z">
        <w:r w:rsidRPr="00A52CD9">
          <w:t>time and ServiceNow is achieved via DXC U</w:t>
        </w:r>
      </w:ins>
      <w:ins w:id="1705" w:author="Bala" w:date="2022-01-10T20:33:00Z">
        <w:r w:rsidRPr="00A52CD9">
          <w:t>P</w:t>
        </w:r>
      </w:ins>
      <w:ins w:id="1706" w:author="Bala" w:date="2022-01-10T20:32:00Z">
        <w:r w:rsidRPr="00A52CD9">
          <w:t>time Action Engine powered by Dell Boomi or native integration service in-built within the products.</w:t>
        </w:r>
      </w:ins>
    </w:p>
    <w:p w14:paraId="7811468C" w14:textId="77777777" w:rsidR="00AF5330" w:rsidRPr="00A52CD9" w:rsidRDefault="00AF5330" w:rsidP="00AF5330"/>
    <w:p w14:paraId="31A1B9CC" w14:textId="746DC539" w:rsidR="00B978E3" w:rsidRPr="00A52CD9" w:rsidRDefault="00B978E3" w:rsidP="00B978E3">
      <w:r w:rsidRPr="00A52CD9">
        <w:t xml:space="preserve">A key part of the UPtime Service offering is the Transition and Transformation Methodology. The focus area of the UPtime T&amp;T Methodology is how to Implement/Transform the customer environment, to integrate it with the selected UPtime services and customize, where applicable. </w:t>
      </w:r>
    </w:p>
    <w:p w14:paraId="2461A226" w14:textId="0F291C9B" w:rsidR="00B978E3" w:rsidRPr="00A52CD9" w:rsidRDefault="00B978E3" w:rsidP="00210733">
      <w:pPr>
        <w:pStyle w:val="ListParagraph"/>
        <w:numPr>
          <w:ilvl w:val="0"/>
          <w:numId w:val="37"/>
        </w:numPr>
      </w:pPr>
      <w:r w:rsidRPr="00A52CD9">
        <w:t xml:space="preserve">No </w:t>
      </w:r>
      <w:proofErr w:type="spellStart"/>
      <w:r w:rsidRPr="00A52CD9">
        <w:t>fo</w:t>
      </w:r>
      <w:proofErr w:type="spellEnd"/>
      <w:r w:rsidRPr="00A52CD9">
        <w:t xml:space="preserve"> months for Transition</w:t>
      </w:r>
    </w:p>
    <w:p w14:paraId="0C1C95EA" w14:textId="77777777" w:rsidR="004C4959" w:rsidRPr="00A52CD9" w:rsidRDefault="004C4959" w:rsidP="00A52CD9">
      <w:pPr>
        <w:pStyle w:val="Bullet1Double"/>
      </w:pPr>
      <w:r w:rsidRPr="00A52CD9">
        <w:t>UPtime setup takes ~4 months and 300K USD which spread across all modern workplace offerings in scope for the opportunity. Refer to Modern Workplace Solution 2.0 Learning Sessions (09/01/2021) recordings for more information.</w:t>
      </w:r>
    </w:p>
    <w:p w14:paraId="509659E1" w14:textId="77777777" w:rsidR="00B978E3" w:rsidRPr="00A52CD9" w:rsidRDefault="00B978E3" w:rsidP="00210733">
      <w:pPr>
        <w:pStyle w:val="ListParagraph"/>
        <w:numPr>
          <w:ilvl w:val="0"/>
          <w:numId w:val="37"/>
        </w:numPr>
      </w:pPr>
      <w:r w:rsidRPr="00A52CD9">
        <w:t xml:space="preserve">Phases of Transition (Initiate &gt; Discovery &gt; Implement &gt; Pilot &gt; </w:t>
      </w:r>
      <w:proofErr w:type="spellStart"/>
      <w:r w:rsidRPr="00A52CD9">
        <w:t>Intergrate</w:t>
      </w:r>
      <w:proofErr w:type="spellEnd"/>
      <w:r w:rsidRPr="00A52CD9">
        <w:t>)</w:t>
      </w:r>
    </w:p>
    <w:p w14:paraId="3302F0EB" w14:textId="77777777" w:rsidR="00B978E3" w:rsidRPr="00A52CD9" w:rsidRDefault="00B978E3" w:rsidP="00210733">
      <w:pPr>
        <w:pStyle w:val="ListParagraph"/>
        <w:numPr>
          <w:ilvl w:val="0"/>
          <w:numId w:val="37"/>
        </w:numPr>
      </w:pPr>
      <w:r w:rsidRPr="00A52CD9">
        <w:t>Dependencies</w:t>
      </w:r>
    </w:p>
    <w:p w14:paraId="12E13B98" w14:textId="77777777" w:rsidR="00B978E3" w:rsidRPr="00A52CD9" w:rsidRDefault="00B978E3" w:rsidP="00B978E3"/>
    <w:p w14:paraId="65B7EFFD" w14:textId="77777777" w:rsidR="00B978E3" w:rsidRPr="00A52CD9" w:rsidRDefault="00B978E3" w:rsidP="00B978E3">
      <w:r w:rsidRPr="00A52CD9">
        <w:t>Below diagram illustrates the key phases of the UPtime transformation/deployment:</w:t>
      </w:r>
    </w:p>
    <w:p w14:paraId="5C7E9879" w14:textId="77777777" w:rsidR="00B978E3" w:rsidRPr="00A52CD9" w:rsidRDefault="00B978E3" w:rsidP="00B978E3"/>
    <w:p w14:paraId="7FAC3272" w14:textId="77777777" w:rsidR="00B978E3" w:rsidRPr="00A52CD9" w:rsidRDefault="00B978E3" w:rsidP="00B978E3">
      <w:r w:rsidRPr="00A52CD9">
        <w:t>&lt;INSERT IMAGE&gt;</w:t>
      </w:r>
    </w:p>
    <w:p w14:paraId="0C182D1D" w14:textId="77777777" w:rsidR="00B978E3" w:rsidRPr="00A52CD9" w:rsidRDefault="00B978E3" w:rsidP="00B978E3"/>
    <w:p w14:paraId="16876204" w14:textId="77777777" w:rsidR="00B978E3" w:rsidRPr="00A52CD9" w:rsidRDefault="00B978E3" w:rsidP="00B978E3">
      <w:pPr>
        <w:pStyle w:val="MainParagraph"/>
      </w:pPr>
      <w:r w:rsidRPr="00A52CD9">
        <w:t xml:space="preserve">Deep dive into the T&amp;T Methodology is beyond the scope of this Solution Guide. There is an &lt;UPtime Offering Portal&gt; available with in-depth information and collateral for all the phases as well as an extensive set of artefacts. Key parts/components that you are likely to need / use during the solutioning process </w:t>
      </w:r>
    </w:p>
    <w:p w14:paraId="62C7FAEF" w14:textId="77777777" w:rsidR="00B978E3" w:rsidRPr="00A52CD9" w:rsidRDefault="00B978E3" w:rsidP="00B978E3">
      <w:pPr>
        <w:pStyle w:val="Bullet-L1"/>
      </w:pPr>
      <w:r w:rsidRPr="00A52CD9">
        <w:rPr>
          <w:b/>
        </w:rPr>
        <w:t>ITTP Templates</w:t>
      </w:r>
      <w:r w:rsidRPr="00A52CD9">
        <w:t xml:space="preserve"> – ready, standardized ITTP templates for common integration and migration scenarios</w:t>
      </w:r>
    </w:p>
    <w:p w14:paraId="2CF2879B" w14:textId="77777777" w:rsidR="00B978E3" w:rsidRPr="00A52CD9" w:rsidRDefault="00B978E3" w:rsidP="00B978E3">
      <w:pPr>
        <w:pStyle w:val="Bullet-L1"/>
        <w:numPr>
          <w:ilvl w:val="0"/>
          <w:numId w:val="0"/>
        </w:numPr>
      </w:pPr>
      <w:r w:rsidRPr="00A52CD9">
        <w:t xml:space="preserve">This </w:t>
      </w:r>
      <w:proofErr w:type="spellStart"/>
      <w:r w:rsidRPr="00A52CD9">
        <w:t>doucment</w:t>
      </w:r>
      <w:proofErr w:type="spellEnd"/>
      <w:r w:rsidRPr="00A52CD9">
        <w:t xml:space="preserve"> is regularly updated with new content which reflect new UPtime services, feedback from various DXC teams as well as lessons learnt from ongoing implementation, integration projects. You should </w:t>
      </w:r>
      <w:r w:rsidRPr="00A52CD9">
        <w:rPr>
          <w:b/>
        </w:rPr>
        <w:t>always</w:t>
      </w:r>
      <w:r w:rsidRPr="00A52CD9">
        <w:t xml:space="preserve"> start your UPtime T&amp;T solution with review the latest information published on the site.</w:t>
      </w:r>
    </w:p>
    <w:p w14:paraId="6F49048C" w14:textId="77777777" w:rsidR="00B978E3" w:rsidRPr="00A52CD9" w:rsidRDefault="00B978E3" w:rsidP="00B978E3">
      <w:pPr>
        <w:pStyle w:val="Bullet-L1"/>
        <w:numPr>
          <w:ilvl w:val="0"/>
          <w:numId w:val="0"/>
        </w:numPr>
      </w:pPr>
    </w:p>
    <w:p w14:paraId="5F405463" w14:textId="77777777" w:rsidR="00B978E3" w:rsidRPr="00A52CD9" w:rsidRDefault="00B978E3" w:rsidP="00A52CD9">
      <w:pPr>
        <w:pStyle w:val="BodyText"/>
      </w:pPr>
      <w:bookmarkStart w:id="1707" w:name="_Toc57903403"/>
      <w:bookmarkStart w:id="1708" w:name="_Toc88474865"/>
      <w:r w:rsidRPr="00A52CD9">
        <w:t>Discovery Workshop</w:t>
      </w:r>
      <w:bookmarkEnd w:id="1707"/>
      <w:bookmarkEnd w:id="1708"/>
    </w:p>
    <w:p w14:paraId="41F23899" w14:textId="77777777" w:rsidR="00B978E3" w:rsidRPr="00A52CD9" w:rsidRDefault="00B978E3" w:rsidP="00B978E3">
      <w:pPr>
        <w:pStyle w:val="Caption1"/>
      </w:pPr>
      <w:r w:rsidRPr="00A52CD9">
        <w:rPr>
          <w:rPrChange w:id="1709" w:author="Vermette, Stephane" w:date="2022-01-19T05:44:00Z">
            <w:rPr>
              <w:noProof/>
            </w:rPr>
          </w:rPrChange>
        </w:rPr>
        <w:lastRenderedPageBreak/>
        <mc:AlternateContent>
          <mc:Choice Requires="wps">
            <w:drawing>
              <wp:anchor distT="0" distB="0" distL="91440" distR="0" simplePos="0" relativeHeight="251658243" behindDoc="0" locked="0" layoutInCell="1" allowOverlap="1" wp14:anchorId="50C5AC98" wp14:editId="4A7B3017">
                <wp:simplePos x="0" y="0"/>
                <wp:positionH relativeFrom="page">
                  <wp:posOffset>4911090</wp:posOffset>
                </wp:positionH>
                <wp:positionV relativeFrom="paragraph">
                  <wp:posOffset>92710</wp:posOffset>
                </wp:positionV>
                <wp:extent cx="2075815" cy="1118870"/>
                <wp:effectExtent l="38100" t="38100" r="95885" b="100330"/>
                <wp:wrapSquare wrapText="bothSides"/>
                <wp:docPr id="19" name="Text Box 19"/>
                <wp:cNvGraphicFramePr/>
                <a:graphic xmlns:a="http://schemas.openxmlformats.org/drawingml/2006/main">
                  <a:graphicData uri="http://schemas.microsoft.com/office/word/2010/wordprocessingShape">
                    <wps:wsp>
                      <wps:cNvSpPr txBox="1"/>
                      <wps:spPr>
                        <a:xfrm>
                          <a:off x="0" y="0"/>
                          <a:ext cx="2075815" cy="1118870"/>
                        </a:xfrm>
                        <a:prstGeom prst="rect">
                          <a:avLst/>
                        </a:prstGeom>
                        <a:solidFill>
                          <a:srgbClr val="666666"/>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47AABE31" w14:textId="2CBF609E" w:rsidR="00B978E3" w:rsidRPr="00E02C6A" w:rsidRDefault="00B978E3" w:rsidP="00B978E3">
                            <w:pPr>
                              <w:spacing w:before="40" w:after="40"/>
                              <w:rPr>
                                <w:b/>
                                <w:color w:val="FFFFFF" w:themeColor="background1"/>
                                <w:sz w:val="18"/>
                              </w:rPr>
                            </w:pPr>
                            <w:r>
                              <w:rPr>
                                <w:b/>
                                <w:color w:val="FFFFFF" w:themeColor="background1"/>
                                <w:sz w:val="18"/>
                              </w:rPr>
                              <w:t>U</w:t>
                            </w:r>
                            <w:r w:rsidR="00C80FC8">
                              <w:rPr>
                                <w:b/>
                                <w:color w:val="FFFFFF" w:themeColor="background1"/>
                                <w:sz w:val="18"/>
                              </w:rPr>
                              <w:t>P</w:t>
                            </w:r>
                            <w:r>
                              <w:rPr>
                                <w:b/>
                                <w:color w:val="FFFFFF" w:themeColor="background1"/>
                                <w:sz w:val="18"/>
                              </w:rPr>
                              <w:t>time Initial Release (R2)</w:t>
                            </w:r>
                          </w:p>
                          <w:p w14:paraId="7C4F4952" w14:textId="77777777" w:rsidR="00B978E3" w:rsidRDefault="00B978E3" w:rsidP="00B978E3">
                            <w:pPr>
                              <w:numPr>
                                <w:ilvl w:val="0"/>
                                <w:numId w:val="1"/>
                              </w:numPr>
                              <w:spacing w:before="120"/>
                              <w:ind w:left="216" w:hanging="216"/>
                              <w:rPr>
                                <w:color w:val="FFFFFF" w:themeColor="background1"/>
                                <w:sz w:val="18"/>
                              </w:rPr>
                            </w:pPr>
                            <w:r>
                              <w:rPr>
                                <w:color w:val="FFFFFF" w:themeColor="background1"/>
                                <w:sz w:val="18"/>
                              </w:rPr>
                              <w:t xml:space="preserve">Is for </w:t>
                            </w:r>
                            <w:r>
                              <w:rPr>
                                <w:b/>
                                <w:color w:val="FFFFFF" w:themeColor="background1"/>
                                <w:sz w:val="18"/>
                              </w:rPr>
                              <w:t>existing</w:t>
                            </w:r>
                            <w:r>
                              <w:rPr>
                                <w:color w:val="FFFFFF" w:themeColor="background1"/>
                                <w:sz w:val="18"/>
                              </w:rPr>
                              <w:t xml:space="preserve"> DXC customers</w:t>
                            </w:r>
                          </w:p>
                          <w:p w14:paraId="08BCC1BC" w14:textId="77777777" w:rsidR="00B978E3" w:rsidRDefault="00B978E3" w:rsidP="00B978E3">
                            <w:pPr>
                              <w:numPr>
                                <w:ilvl w:val="0"/>
                                <w:numId w:val="1"/>
                              </w:numPr>
                              <w:spacing w:before="120"/>
                              <w:ind w:left="216" w:hanging="216"/>
                              <w:rPr>
                                <w:color w:val="FFFFFF" w:themeColor="background1"/>
                                <w:sz w:val="18"/>
                              </w:rPr>
                            </w:pPr>
                            <w:r>
                              <w:rPr>
                                <w:color w:val="FFFFFF" w:themeColor="background1"/>
                                <w:sz w:val="18"/>
                              </w:rPr>
                              <w:t>Support for new logo is coming in future releases</w:t>
                            </w:r>
                          </w:p>
                          <w:p w14:paraId="4C60EEFC" w14:textId="77777777" w:rsidR="00B978E3" w:rsidRPr="00275A23" w:rsidRDefault="00B978E3" w:rsidP="00B978E3">
                            <w:pPr>
                              <w:numPr>
                                <w:ilvl w:val="0"/>
                                <w:numId w:val="1"/>
                              </w:numPr>
                              <w:spacing w:before="120"/>
                              <w:ind w:left="216" w:hanging="216"/>
                              <w:rPr>
                                <w:color w:val="FFFFFF" w:themeColor="background1"/>
                                <w:sz w:val="18"/>
                              </w:rPr>
                            </w:pPr>
                            <w:r>
                              <w:rPr>
                                <w:color w:val="FFFFFF" w:themeColor="background1"/>
                                <w:sz w:val="18"/>
                              </w:rPr>
                              <w:t xml:space="preserve">Delivered </w:t>
                            </w:r>
                            <w:r>
                              <w:rPr>
                                <w:b/>
                                <w:color w:val="FFFFFF" w:themeColor="background1"/>
                                <w:sz w:val="18"/>
                              </w:rPr>
                              <w:t>globally</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5AC98" id="Text Box 19" o:spid="_x0000_s1034" type="#_x0000_t202" style="position:absolute;left:0;text-align:left;margin-left:386.7pt;margin-top:7.3pt;width:163.45pt;height:88.1pt;z-index:251658243;visibility:visible;mso-wrap-style:square;mso-width-percent:0;mso-height-percent:0;mso-wrap-distance-left:7.2pt;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" fillcolor="#666" stroked="f" strokeweight=".5pt">
                <v:shadow on="t" color="black" opacity="26214f" origin="-.5,-.5" offset=".74836mm,.74836mm"/>
                <v:textbox inset="5.04pt,0,3.6pt,0">
                  <w:txbxContent>
                    <w:p w14:paraId="47AABE31" w14:textId="2CBF609E" w:rsidR="00B978E3" w:rsidRPr="00E02C6A" w:rsidRDefault="00B978E3" w:rsidP="00B978E3">
                      <w:pPr>
                        <w:spacing w:before="40" w:after="40"/>
                        <w:rPr>
                          <w:b/>
                          <w:color w:val="FFFFFF" w:themeColor="background1"/>
                          <w:sz w:val="18"/>
                        </w:rPr>
                      </w:pPr>
                      <w:r>
                        <w:rPr>
                          <w:b/>
                          <w:color w:val="FFFFFF" w:themeColor="background1"/>
                          <w:sz w:val="18"/>
                        </w:rPr>
                        <w:t>U</w:t>
                      </w:r>
                      <w:r w:rsidR="00C80FC8">
                        <w:rPr>
                          <w:b/>
                          <w:color w:val="FFFFFF" w:themeColor="background1"/>
                          <w:sz w:val="18"/>
                        </w:rPr>
                        <w:t>P</w:t>
                      </w:r>
                      <w:r>
                        <w:rPr>
                          <w:b/>
                          <w:color w:val="FFFFFF" w:themeColor="background1"/>
                          <w:sz w:val="18"/>
                        </w:rPr>
                        <w:t>time Initial Release (R2)</w:t>
                      </w:r>
                    </w:p>
                    <w:p w14:paraId="7C4F4952" w14:textId="77777777" w:rsidR="00B978E3" w:rsidRDefault="00B978E3" w:rsidP="00B978E3">
                      <w:pPr>
                        <w:numPr>
                          <w:ilvl w:val="0"/>
                          <w:numId w:val="1"/>
                        </w:numPr>
                        <w:spacing w:before="120"/>
                        <w:ind w:left="216" w:hanging="216"/>
                        <w:rPr>
                          <w:color w:val="FFFFFF" w:themeColor="background1"/>
                          <w:sz w:val="18"/>
                        </w:rPr>
                      </w:pPr>
                      <w:r>
                        <w:rPr>
                          <w:color w:val="FFFFFF" w:themeColor="background1"/>
                          <w:sz w:val="18"/>
                        </w:rPr>
                        <w:t xml:space="preserve">Is for </w:t>
                      </w:r>
                      <w:r>
                        <w:rPr>
                          <w:b/>
                          <w:color w:val="FFFFFF" w:themeColor="background1"/>
                          <w:sz w:val="18"/>
                        </w:rPr>
                        <w:t>existing</w:t>
                      </w:r>
                      <w:r>
                        <w:rPr>
                          <w:color w:val="FFFFFF" w:themeColor="background1"/>
                          <w:sz w:val="18"/>
                        </w:rPr>
                        <w:t xml:space="preserve"> DXC customers</w:t>
                      </w:r>
                    </w:p>
                    <w:p w14:paraId="08BCC1BC" w14:textId="77777777" w:rsidR="00B978E3" w:rsidRDefault="00B978E3" w:rsidP="00B978E3">
                      <w:pPr>
                        <w:numPr>
                          <w:ilvl w:val="0"/>
                          <w:numId w:val="1"/>
                        </w:numPr>
                        <w:spacing w:before="120"/>
                        <w:ind w:left="216" w:hanging="216"/>
                        <w:rPr>
                          <w:color w:val="FFFFFF" w:themeColor="background1"/>
                          <w:sz w:val="18"/>
                        </w:rPr>
                      </w:pPr>
                      <w:r>
                        <w:rPr>
                          <w:color w:val="FFFFFF" w:themeColor="background1"/>
                          <w:sz w:val="18"/>
                        </w:rPr>
                        <w:t>Support for new logo is coming in future releases</w:t>
                      </w:r>
                    </w:p>
                    <w:p w14:paraId="4C60EEFC" w14:textId="77777777" w:rsidR="00B978E3" w:rsidRPr="00275A23" w:rsidRDefault="00B978E3" w:rsidP="00B978E3">
                      <w:pPr>
                        <w:numPr>
                          <w:ilvl w:val="0"/>
                          <w:numId w:val="1"/>
                        </w:numPr>
                        <w:spacing w:before="120"/>
                        <w:ind w:left="216" w:hanging="216"/>
                        <w:rPr>
                          <w:color w:val="FFFFFF" w:themeColor="background1"/>
                          <w:sz w:val="18"/>
                        </w:rPr>
                      </w:pPr>
                      <w:r>
                        <w:rPr>
                          <w:color w:val="FFFFFF" w:themeColor="background1"/>
                          <w:sz w:val="18"/>
                        </w:rPr>
                        <w:t xml:space="preserve">Delivered </w:t>
                      </w:r>
                      <w:r>
                        <w:rPr>
                          <w:b/>
                          <w:color w:val="FFFFFF" w:themeColor="background1"/>
                          <w:sz w:val="18"/>
                        </w:rPr>
                        <w:t>globally</w:t>
                      </w:r>
                    </w:p>
                  </w:txbxContent>
                </v:textbox>
                <w10:wrap type="square" anchorx="page"/>
              </v:shape>
            </w:pict>
          </mc:Fallback>
        </mc:AlternateContent>
      </w:r>
      <w:r w:rsidRPr="00A52CD9">
        <w:t>Overview</w:t>
      </w:r>
    </w:p>
    <w:p w14:paraId="04722F3C" w14:textId="77777777" w:rsidR="00B978E3" w:rsidRPr="00A52CD9" w:rsidRDefault="00B978E3" w:rsidP="00B978E3">
      <w:pPr>
        <w:pStyle w:val="MainParagraph"/>
      </w:pPr>
      <w:r w:rsidRPr="00A52CD9">
        <w:t xml:space="preserve">The Discovery Workshop for UPtime is, preferably </w:t>
      </w:r>
      <w:r w:rsidRPr="00A52CD9">
        <w:rPr>
          <w:b/>
        </w:rPr>
        <w:t>face to face</w:t>
      </w:r>
      <w:r w:rsidRPr="00A52CD9">
        <w:t xml:space="preserve"> (physical presence) workshop. The DXC UPtime T&amp;T team executes it in line with the proposed/agreed schedules. Discovery Workshop is intended to prepare and assist the customers with their UPtime deployment. </w:t>
      </w:r>
    </w:p>
    <w:p w14:paraId="2B8AC89F" w14:textId="77777777" w:rsidR="00B978E3" w:rsidRPr="00A52CD9" w:rsidRDefault="00B978E3" w:rsidP="00B978E3">
      <w:pPr>
        <w:pStyle w:val="MainParagraph"/>
      </w:pPr>
      <w:r w:rsidRPr="00A52CD9">
        <w:t xml:space="preserve">Key goal of Discovery Workshop is to ensure a </w:t>
      </w:r>
      <w:r w:rsidRPr="00A52CD9">
        <w:rPr>
          <w:b/>
        </w:rPr>
        <w:t>successful</w:t>
      </w:r>
      <w:r w:rsidRPr="00A52CD9">
        <w:t xml:space="preserve"> UPtime implementation and to improve </w:t>
      </w:r>
      <w:r w:rsidRPr="00A52CD9">
        <w:rPr>
          <w:b/>
        </w:rPr>
        <w:t>both</w:t>
      </w:r>
      <w:r w:rsidRPr="00A52CD9">
        <w:t xml:space="preserve"> the speed and value of the transformation. To achieve these objectives, the DXC UPtime T&amp;T team will:</w:t>
      </w:r>
    </w:p>
    <w:p w14:paraId="063F3B9B" w14:textId="77777777" w:rsidR="00B978E3" w:rsidRPr="00A52CD9" w:rsidRDefault="00B978E3" w:rsidP="00B978E3">
      <w:pPr>
        <w:pStyle w:val="Bullet-L1"/>
      </w:pPr>
      <w:r w:rsidRPr="00A52CD9">
        <w:t>Assess the customer environment</w:t>
      </w:r>
    </w:p>
    <w:p w14:paraId="42DE537E" w14:textId="77777777" w:rsidR="00B978E3" w:rsidRPr="00A52CD9" w:rsidRDefault="00B978E3" w:rsidP="00B978E3">
      <w:pPr>
        <w:pStyle w:val="Bullet-L1"/>
      </w:pPr>
      <w:r w:rsidRPr="00A52CD9">
        <w:t>Review the client’s business requirements and future needs</w:t>
      </w:r>
    </w:p>
    <w:p w14:paraId="6635ECBA" w14:textId="77777777" w:rsidR="00B978E3" w:rsidRPr="00A52CD9" w:rsidRDefault="00B978E3" w:rsidP="00B978E3">
      <w:pPr>
        <w:pStyle w:val="Bullet-L1"/>
      </w:pPr>
      <w:r w:rsidRPr="00A52CD9">
        <w:t>Identify planned projects impacting the transformation</w:t>
      </w:r>
    </w:p>
    <w:p w14:paraId="3DC78140" w14:textId="77777777" w:rsidR="00B978E3" w:rsidRPr="00A52CD9" w:rsidRDefault="00B978E3" w:rsidP="00B978E3">
      <w:pPr>
        <w:pStyle w:val="Bullet-L1"/>
      </w:pPr>
      <w:r w:rsidRPr="00A52CD9">
        <w:t>Define integration requirements and Identify roadblocks</w:t>
      </w:r>
    </w:p>
    <w:p w14:paraId="29B63A62" w14:textId="77777777" w:rsidR="00B978E3" w:rsidRPr="00A52CD9" w:rsidRDefault="00B978E3" w:rsidP="00B978E3">
      <w:pPr>
        <w:pStyle w:val="Bullet-L1"/>
      </w:pPr>
      <w:r w:rsidRPr="00A52CD9">
        <w:t>Define/Refine high level timeline</w:t>
      </w:r>
    </w:p>
    <w:p w14:paraId="4EEA9C0A" w14:textId="77777777" w:rsidR="00B978E3" w:rsidRPr="00A52CD9" w:rsidRDefault="00B978E3" w:rsidP="00B978E3">
      <w:pPr>
        <w:pStyle w:val="MainParagraph"/>
      </w:pPr>
      <w:r w:rsidRPr="00A52CD9">
        <w:t xml:space="preserve">Discovery workshop is typically </w:t>
      </w:r>
      <w:r w:rsidRPr="00A52CD9">
        <w:rPr>
          <w:b/>
        </w:rPr>
        <w:t>up to</w:t>
      </w:r>
      <w:r w:rsidRPr="00A52CD9">
        <w:t xml:space="preserve"> an 8-week</w:t>
      </w:r>
      <w:r w:rsidRPr="00A52CD9">
        <w:rPr>
          <w:b/>
        </w:rPr>
        <w:t xml:space="preserve"> </w:t>
      </w:r>
      <w:r w:rsidRPr="00A52CD9">
        <w:t>engagement. However, this depends on the business priorities as well as DXC and Customer resource availability:</w:t>
      </w:r>
    </w:p>
    <w:p w14:paraId="19710EB1" w14:textId="77777777" w:rsidR="00B978E3" w:rsidRPr="00A52CD9" w:rsidRDefault="00B978E3" w:rsidP="00B978E3">
      <w:pPr>
        <w:pStyle w:val="MainParagraph"/>
      </w:pPr>
      <w:r w:rsidRPr="00A52CD9">
        <w:rPr>
          <w:rPrChange w:id="1710" w:author="Vermette, Stephane" w:date="2022-01-19T05:44:00Z">
            <w:rPr>
              <w:noProof/>
            </w:rPr>
          </w:rPrChange>
        </w:rPr>
        <w:drawing>
          <wp:inline distT="0" distB="0" distL="0" distR="0" wp14:anchorId="72F0B945" wp14:editId="180080E2">
            <wp:extent cx="5980176" cy="1804214"/>
            <wp:effectExtent l="0" t="0" r="0" b="0"/>
            <wp:docPr id="84588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0176" cy="1804214"/>
                    </a:xfrm>
                    <a:prstGeom prst="rect">
                      <a:avLst/>
                    </a:prstGeom>
                  </pic:spPr>
                </pic:pic>
              </a:graphicData>
            </a:graphic>
          </wp:inline>
        </w:drawing>
      </w:r>
    </w:p>
    <w:p w14:paraId="214D54B9" w14:textId="77777777" w:rsidR="00B978E3" w:rsidRPr="00A52CD9" w:rsidRDefault="00B978E3" w:rsidP="00B978E3">
      <w:pPr>
        <w:pStyle w:val="Bullet-L1"/>
      </w:pPr>
      <w:r w:rsidRPr="00A52CD9">
        <w:t>During the first 2 weeks, DXC leads pre-workshop remote meeting(s). Build all the materials for the workshop so that we quickly dive into the details during the workshop itself</w:t>
      </w:r>
    </w:p>
    <w:p w14:paraId="2EB80E6E" w14:textId="77777777" w:rsidR="00B978E3" w:rsidRPr="00A52CD9" w:rsidRDefault="00B978E3" w:rsidP="00B978E3">
      <w:pPr>
        <w:pStyle w:val="Bullet-L1"/>
      </w:pPr>
      <w:r w:rsidRPr="00A52CD9">
        <w:t>During the next 2 weeks, we customize the workshop materials to the customer requirements, expectations, and business needs</w:t>
      </w:r>
    </w:p>
    <w:p w14:paraId="660E67E7" w14:textId="77777777" w:rsidR="00B978E3" w:rsidRPr="00A52CD9" w:rsidRDefault="00B978E3" w:rsidP="00B978E3">
      <w:pPr>
        <w:pStyle w:val="Bullet-L1"/>
      </w:pPr>
      <w:r w:rsidRPr="00A52CD9">
        <w:t>Next is the 1 day in person workshop</w:t>
      </w:r>
    </w:p>
    <w:p w14:paraId="51B4EFDE" w14:textId="77777777" w:rsidR="00B978E3" w:rsidRPr="00A52CD9" w:rsidRDefault="00B978E3" w:rsidP="00B978E3">
      <w:pPr>
        <w:pStyle w:val="Bullet-L1"/>
      </w:pPr>
      <w:r w:rsidRPr="00A52CD9">
        <w:t xml:space="preserve">Following the workshop delivery, we will analyze the results and provide the following </w:t>
      </w:r>
      <w:r w:rsidRPr="00A52CD9">
        <w:rPr>
          <w:b/>
        </w:rPr>
        <w:t>deliverables</w:t>
      </w:r>
      <w:r w:rsidRPr="00A52CD9">
        <w:t>, usually one to two weeks after the in-person workshop:</w:t>
      </w:r>
    </w:p>
    <w:p w14:paraId="25630785" w14:textId="77777777" w:rsidR="00B978E3" w:rsidRPr="00A52CD9" w:rsidRDefault="00B978E3" w:rsidP="00B978E3">
      <w:pPr>
        <w:pStyle w:val="Bullet-L2"/>
      </w:pPr>
      <w:r w:rsidRPr="00A52CD9">
        <w:t xml:space="preserve">High level implementation planning, documented in a </w:t>
      </w:r>
      <w:r w:rsidRPr="00A52CD9">
        <w:rPr>
          <w:b/>
        </w:rPr>
        <w:t>customized ITTP</w:t>
      </w:r>
    </w:p>
    <w:p w14:paraId="6324340F" w14:textId="77777777" w:rsidR="00B978E3" w:rsidRPr="00A52CD9" w:rsidRDefault="00B978E3" w:rsidP="00B978E3">
      <w:pPr>
        <w:pStyle w:val="Bullet-L2"/>
      </w:pPr>
      <w:r w:rsidRPr="00A52CD9">
        <w:t xml:space="preserve">High level Roles and Responsibilities, documented in the </w:t>
      </w:r>
      <w:r w:rsidRPr="00A52CD9">
        <w:rPr>
          <w:b/>
        </w:rPr>
        <w:t>customized ITTP</w:t>
      </w:r>
    </w:p>
    <w:p w14:paraId="7EEE0CDF" w14:textId="77777777" w:rsidR="00B978E3" w:rsidRPr="00A52CD9" w:rsidRDefault="00B978E3" w:rsidP="00B978E3">
      <w:pPr>
        <w:pStyle w:val="Bullet-L2"/>
      </w:pPr>
      <w:r w:rsidRPr="00A52CD9">
        <w:t>List of Integrations/dependencies</w:t>
      </w:r>
    </w:p>
    <w:p w14:paraId="0D70B6A9" w14:textId="77777777" w:rsidR="00B978E3" w:rsidRPr="00A52CD9" w:rsidRDefault="00B978E3" w:rsidP="00B978E3">
      <w:pPr>
        <w:pStyle w:val="Bullet-L2"/>
      </w:pPr>
      <w:r w:rsidRPr="00A52CD9">
        <w:t xml:space="preserve">List of potential </w:t>
      </w:r>
      <w:r w:rsidRPr="00A52CD9">
        <w:rPr>
          <w:b/>
        </w:rPr>
        <w:t>roadblocks</w:t>
      </w:r>
      <w:r w:rsidRPr="00A52CD9">
        <w:t xml:space="preserve"> applicable to the customer current and future environments</w:t>
      </w:r>
    </w:p>
    <w:p w14:paraId="381C1762" w14:textId="77777777" w:rsidR="00B978E3" w:rsidRPr="00A52CD9" w:rsidRDefault="00B978E3" w:rsidP="00B978E3">
      <w:pPr>
        <w:pStyle w:val="Bullet-L2"/>
      </w:pPr>
      <w:r w:rsidRPr="00A52CD9">
        <w:t xml:space="preserve">A consolidated CMO and FMO description, provided in a </w:t>
      </w:r>
      <w:r w:rsidRPr="00A52CD9">
        <w:rPr>
          <w:b/>
        </w:rPr>
        <w:t>High-Level Design</w:t>
      </w:r>
      <w:r w:rsidRPr="00A52CD9">
        <w:t xml:space="preserve"> Document</w:t>
      </w:r>
    </w:p>
    <w:p w14:paraId="28B9E7F7" w14:textId="77777777" w:rsidR="00B978E3" w:rsidRPr="00A52CD9" w:rsidRDefault="00B978E3" w:rsidP="00B978E3">
      <w:pPr>
        <w:pStyle w:val="Bullet-L2"/>
      </w:pPr>
      <w:r w:rsidRPr="00A52CD9">
        <w:t xml:space="preserve">Transition and Transformation </w:t>
      </w:r>
      <w:r w:rsidRPr="00A52CD9">
        <w:rPr>
          <w:b/>
        </w:rPr>
        <w:t>pricing</w:t>
      </w:r>
    </w:p>
    <w:p w14:paraId="7F04AEA4" w14:textId="77777777" w:rsidR="00B978E3" w:rsidRPr="00A52CD9" w:rsidRDefault="00B978E3" w:rsidP="00B978E3">
      <w:pPr>
        <w:pStyle w:val="Caption1"/>
      </w:pPr>
      <w:r w:rsidRPr="00A52CD9">
        <w:rPr>
          <w:rPrChange w:id="1711" w:author="Vermette, Stephane" w:date="2022-01-19T05:44:00Z">
            <w:rPr>
              <w:noProof/>
            </w:rPr>
          </w:rPrChange>
        </w:rPr>
        <mc:AlternateContent>
          <mc:Choice Requires="wps">
            <w:drawing>
              <wp:anchor distT="0" distB="0" distL="91440" distR="0" simplePos="0" relativeHeight="251658244" behindDoc="0" locked="0" layoutInCell="1" allowOverlap="1" wp14:anchorId="665D1878" wp14:editId="1C80A08B">
                <wp:simplePos x="0" y="0"/>
                <wp:positionH relativeFrom="column">
                  <wp:posOffset>4794250</wp:posOffset>
                </wp:positionH>
                <wp:positionV relativeFrom="paragraph">
                  <wp:posOffset>123190</wp:posOffset>
                </wp:positionV>
                <wp:extent cx="1381760" cy="1047750"/>
                <wp:effectExtent l="38100" t="38100" r="104140" b="95250"/>
                <wp:wrapSquare wrapText="bothSides"/>
                <wp:docPr id="25" name="Text Box 25"/>
                <wp:cNvGraphicFramePr/>
                <a:graphic xmlns:a="http://schemas.openxmlformats.org/drawingml/2006/main">
                  <a:graphicData uri="http://schemas.microsoft.com/office/word/2010/wordprocessingShape">
                    <wps:wsp>
                      <wps:cNvSpPr txBox="1"/>
                      <wps:spPr>
                        <a:xfrm>
                          <a:off x="0" y="0"/>
                          <a:ext cx="1381760" cy="1047750"/>
                        </a:xfrm>
                        <a:prstGeom prst="rect">
                          <a:avLst/>
                        </a:prstGeom>
                        <a:solidFill>
                          <a:srgbClr val="FFED00"/>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DBD2166" w14:textId="77777777" w:rsidR="00B978E3" w:rsidRPr="00485606" w:rsidRDefault="00B978E3" w:rsidP="00B978E3">
                            <w:pPr>
                              <w:spacing w:before="40" w:after="40"/>
                              <w:rPr>
                                <w:color w:val="auto"/>
                                <w:sz w:val="18"/>
                              </w:rPr>
                            </w:pPr>
                            <w:r>
                              <w:rPr>
                                <w:b/>
                                <w:color w:val="auto"/>
                                <w:sz w:val="18"/>
                              </w:rPr>
                              <w:t>Key Solution Steps</w:t>
                            </w:r>
                          </w:p>
                          <w:p w14:paraId="1BB71675"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Clearly communicate outcomes &amp; benefits</w:t>
                            </w:r>
                          </w:p>
                          <w:p w14:paraId="59E53628"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Validate DXC resource availability</w:t>
                            </w:r>
                          </w:p>
                          <w:p w14:paraId="495B8A73"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Build the cost</w:t>
                            </w:r>
                          </w:p>
                        </w:txbxContent>
                      </wps:txbx>
                      <wps:bodyPr rot="0" spcFirstLastPara="0" vertOverflow="overflow" horzOverflow="overflow" vert="horz" wrap="square" lIns="64008" tIns="0" rIns="4572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D1878" id="Text Box 25" o:spid="_x0000_s1035" type="#_x0000_t202" style="position:absolute;left:0;text-align:left;margin-left:377.5pt;margin-top:9.7pt;width:108.8pt;height:82.5pt;z-index:251658244;visibility:visible;mso-wrap-style:square;mso-width-percent:0;mso-height-percent:0;mso-wrap-distance-left:7.2pt;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" fillcolor="#ffed00" stroked="f" strokeweight=".5pt">
                <v:shadow on="t" color="black" opacity="26214f" origin="-.5,-.5" offset=".74836mm,.74836mm"/>
                <v:textbox inset="5.04pt,0,3.6pt,0">
                  <w:txbxContent>
                    <w:p w14:paraId="3DBD2166" w14:textId="77777777" w:rsidR="00B978E3" w:rsidRPr="00485606" w:rsidRDefault="00B978E3" w:rsidP="00B978E3">
                      <w:pPr>
                        <w:spacing w:before="40" w:after="40"/>
                        <w:rPr>
                          <w:color w:val="auto"/>
                          <w:sz w:val="18"/>
                        </w:rPr>
                      </w:pPr>
                      <w:r>
                        <w:rPr>
                          <w:b/>
                          <w:color w:val="auto"/>
                          <w:sz w:val="18"/>
                        </w:rPr>
                        <w:t>Key Solution Steps</w:t>
                      </w:r>
                    </w:p>
                    <w:p w14:paraId="1BB71675"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Clearly communicate outcomes &amp; benefits</w:t>
                      </w:r>
                    </w:p>
                    <w:p w14:paraId="59E53628"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Validate DXC resource availability</w:t>
                      </w:r>
                    </w:p>
                    <w:p w14:paraId="495B8A73" w14:textId="77777777" w:rsidR="00B978E3" w:rsidRPr="009D02B3" w:rsidRDefault="00B978E3" w:rsidP="00210733">
                      <w:pPr>
                        <w:pStyle w:val="ListParagraph"/>
                        <w:widowControl/>
                        <w:numPr>
                          <w:ilvl w:val="0"/>
                          <w:numId w:val="46"/>
                        </w:numPr>
                        <w:autoSpaceDE/>
                        <w:autoSpaceDN/>
                        <w:spacing w:before="40"/>
                        <w:ind w:left="216" w:hanging="216"/>
                        <w:rPr>
                          <w:sz w:val="18"/>
                        </w:rPr>
                      </w:pPr>
                      <w:r>
                        <w:rPr>
                          <w:sz w:val="18"/>
                        </w:rPr>
                        <w:t>Build the cost</w:t>
                      </w:r>
                    </w:p>
                  </w:txbxContent>
                </v:textbox>
                <w10:wrap type="square"/>
              </v:shape>
            </w:pict>
          </mc:Fallback>
        </mc:AlternateContent>
      </w:r>
      <w:r w:rsidRPr="00A52CD9">
        <w:t>Solution Approach</w:t>
      </w:r>
    </w:p>
    <w:p w14:paraId="71ACC774" w14:textId="77777777" w:rsidR="00B978E3" w:rsidRPr="00A52CD9" w:rsidRDefault="00B978E3" w:rsidP="00B978E3">
      <w:pPr>
        <w:pStyle w:val="MainParagraph"/>
      </w:pPr>
      <w:r w:rsidRPr="00A52CD9">
        <w:t>When you identify an opportunity for the Discovery Workshop, consider the following:</w:t>
      </w:r>
    </w:p>
    <w:p w14:paraId="0C6CB357" w14:textId="77777777" w:rsidR="00B978E3" w:rsidRPr="00A52CD9" w:rsidRDefault="00B978E3" w:rsidP="00B978E3">
      <w:pPr>
        <w:pStyle w:val="Bullet-L1"/>
      </w:pPr>
      <w:r w:rsidRPr="00A52CD9">
        <w:t xml:space="preserve">Discovery Workshop Release 1.0 applies only to </w:t>
      </w:r>
      <w:r w:rsidRPr="00A52CD9">
        <w:rPr>
          <w:b/>
          <w:bCs/>
        </w:rPr>
        <w:t>Existing/New-Logo</w:t>
      </w:r>
      <w:r w:rsidRPr="00A52CD9">
        <w:t xml:space="preserve"> customers</w:t>
      </w:r>
    </w:p>
    <w:p w14:paraId="4128D05F" w14:textId="77777777" w:rsidR="00B978E3" w:rsidRPr="00A52CD9" w:rsidRDefault="00B978E3" w:rsidP="00B978E3">
      <w:pPr>
        <w:pStyle w:val="Bullet-L1"/>
      </w:pPr>
      <w:r w:rsidRPr="00A52CD9">
        <w:t xml:space="preserve">The current scope is limited to </w:t>
      </w:r>
      <w:r w:rsidRPr="00A52CD9">
        <w:rPr>
          <w:b/>
          <w:bCs/>
        </w:rPr>
        <w:t>User Portal</w:t>
      </w:r>
      <w:r w:rsidRPr="00A52CD9">
        <w:t xml:space="preserve"> only</w:t>
      </w:r>
    </w:p>
    <w:p w14:paraId="55CE9617" w14:textId="77777777" w:rsidR="00B978E3" w:rsidRPr="00A52CD9" w:rsidRDefault="00B978E3" w:rsidP="00B978E3">
      <w:pPr>
        <w:pStyle w:val="Bullet-L1"/>
      </w:pPr>
      <w:r w:rsidRPr="00A52CD9">
        <w:t>Identify, educate the resources regionally to take part in Discovery Workshops as necessary.</w:t>
      </w:r>
    </w:p>
    <w:p w14:paraId="7160D86E" w14:textId="77777777" w:rsidR="00B978E3" w:rsidRPr="00A52CD9" w:rsidRDefault="00B978E3" w:rsidP="00B978E3">
      <w:pPr>
        <w:pStyle w:val="MainParagraph"/>
      </w:pPr>
      <w:r w:rsidRPr="00A52CD9">
        <w:lastRenderedPageBreak/>
        <w:t xml:space="preserve">Team need to ensure to </w:t>
      </w:r>
      <w:r w:rsidRPr="00A52CD9">
        <w:rPr>
          <w:b/>
        </w:rPr>
        <w:t>clearly communicate</w:t>
      </w:r>
      <w:r w:rsidRPr="00A52CD9">
        <w:t xml:space="preserve"> the engagement purpose with the customer to avoid setting wrong expectations. Once you reach a common understanding on inputs, purpose and deliverables, the next important step is to identify the DXC resources and validating their availability for the planned delivery time. Calculate the associated cost with the dedicated UPtime T&amp;T Cost Tool. &lt;Link to the tool&gt;</w:t>
      </w:r>
    </w:p>
    <w:p w14:paraId="2B5BD944" w14:textId="77777777" w:rsidR="00B978E3" w:rsidRPr="00A52CD9" w:rsidRDefault="00B978E3" w:rsidP="00B978E3"/>
    <w:p w14:paraId="7DAACF5B" w14:textId="0E86A86A" w:rsidR="00B978E3" w:rsidRPr="00A52CD9" w:rsidRDefault="00FB5222" w:rsidP="00A52CD9">
      <w:pPr>
        <w:pStyle w:val="BodyText"/>
      </w:pPr>
      <w:bookmarkStart w:id="1712" w:name="_Toc88474866"/>
      <w:r w:rsidRPr="00A52CD9">
        <w:t>Transformation Approach</w:t>
      </w:r>
      <w:bookmarkEnd w:id="1712"/>
    </w:p>
    <w:p w14:paraId="1C5357C8" w14:textId="77777777" w:rsidR="00B978E3" w:rsidRPr="00A52CD9" w:rsidRDefault="00B978E3" w:rsidP="00210733">
      <w:pPr>
        <w:pStyle w:val="ListParagraph"/>
        <w:numPr>
          <w:ilvl w:val="0"/>
          <w:numId w:val="34"/>
        </w:numPr>
        <w:rPr>
          <w:rPrChange w:id="1713" w:author="Vermette, Stephane" w:date="2022-01-19T05:44:00Z">
            <w:rPr>
              <w:lang w:val="fr-CA"/>
            </w:rPr>
          </w:rPrChange>
        </w:rPr>
      </w:pPr>
      <w:r w:rsidRPr="00A52CD9">
        <w:rPr>
          <w:rPrChange w:id="1714" w:author="Vermette, Stephane" w:date="2022-01-19T05:44:00Z">
            <w:rPr>
              <w:lang w:val="fr-CA"/>
            </w:rPr>
          </w:rPrChange>
        </w:rPr>
        <w:t>Transformation/Client On-Boarding Activities (T&amp;T)</w:t>
      </w:r>
    </w:p>
    <w:p w14:paraId="445B4542" w14:textId="77777777" w:rsidR="00B978E3" w:rsidRPr="00A52CD9" w:rsidRDefault="00B978E3" w:rsidP="00210733">
      <w:pPr>
        <w:pStyle w:val="ListParagraph"/>
        <w:numPr>
          <w:ilvl w:val="0"/>
          <w:numId w:val="34"/>
        </w:numPr>
        <w:ind w:left="360" w:firstLine="360"/>
      </w:pPr>
      <w:r w:rsidRPr="00A52CD9">
        <w:t>T&amp;T Activities/deliverables</w:t>
      </w:r>
    </w:p>
    <w:p w14:paraId="7C7CD841" w14:textId="77777777" w:rsidR="00B978E3" w:rsidRPr="00A52CD9" w:rsidRDefault="00B978E3" w:rsidP="00210733">
      <w:pPr>
        <w:pStyle w:val="ListParagraph"/>
        <w:numPr>
          <w:ilvl w:val="0"/>
          <w:numId w:val="34"/>
        </w:numPr>
        <w:ind w:left="360" w:firstLine="360"/>
      </w:pPr>
      <w:r w:rsidRPr="00A52CD9">
        <w:t>Project Management Activities for the duration of T&amp;T/On-Boarding activities</w:t>
      </w:r>
    </w:p>
    <w:p w14:paraId="5C81294D" w14:textId="77777777" w:rsidR="00B978E3" w:rsidRPr="00A52CD9" w:rsidRDefault="00B978E3" w:rsidP="00210733">
      <w:pPr>
        <w:pStyle w:val="ListParagraph"/>
        <w:numPr>
          <w:ilvl w:val="0"/>
          <w:numId w:val="34"/>
        </w:numPr>
        <w:ind w:left="360" w:firstLine="360"/>
      </w:pPr>
      <w:r w:rsidRPr="00A52CD9">
        <w:t xml:space="preserve">Technical UPtime Implementation/Configuration Team (Team to be Identified) Guidance: Combination of On-shore/Near-Shore resources to interface with Client/Third Party (Incumbent)/Vendor and Team of Resources from Global/Regional Delivery Locations. </w:t>
      </w:r>
    </w:p>
    <w:p w14:paraId="621A5A31" w14:textId="77777777" w:rsidR="00B978E3" w:rsidRPr="00A52CD9" w:rsidRDefault="00B978E3" w:rsidP="00B978E3">
      <w:pPr>
        <w:ind w:left="360"/>
      </w:pPr>
    </w:p>
    <w:p w14:paraId="2803073C" w14:textId="77777777" w:rsidR="00B978E3" w:rsidRPr="00A52CD9" w:rsidRDefault="00B978E3" w:rsidP="00B978E3">
      <w:pPr>
        <w:ind w:left="360"/>
      </w:pPr>
      <w:r w:rsidRPr="00A52CD9">
        <w:t>Note: Close interlock with T&amp;T team and related documentations</w:t>
      </w:r>
    </w:p>
    <w:p w14:paraId="17393ED3" w14:textId="77777777" w:rsidR="00B978E3" w:rsidRPr="00A52CD9" w:rsidRDefault="00B978E3" w:rsidP="00B978E3">
      <w:pPr>
        <w:ind w:left="360" w:firstLine="360"/>
      </w:pPr>
    </w:p>
    <w:p w14:paraId="0A2BD6B5" w14:textId="77777777" w:rsidR="00B978E3" w:rsidRPr="00A52CD9" w:rsidRDefault="00B978E3" w:rsidP="00B978E3">
      <w:pPr>
        <w:ind w:left="360" w:firstLine="360"/>
      </w:pPr>
    </w:p>
    <w:p w14:paraId="40C50CA1" w14:textId="77777777" w:rsidR="00B978E3" w:rsidRPr="00A52CD9" w:rsidRDefault="00B978E3" w:rsidP="00210733">
      <w:pPr>
        <w:pStyle w:val="ListParagraph"/>
        <w:numPr>
          <w:ilvl w:val="0"/>
          <w:numId w:val="34"/>
        </w:numPr>
      </w:pPr>
      <w:r w:rsidRPr="00A52CD9">
        <w:t>Custom costing for add-on integration</w:t>
      </w:r>
    </w:p>
    <w:p w14:paraId="3C50B089" w14:textId="4F652886" w:rsidR="00B978E3" w:rsidRPr="00A52CD9" w:rsidRDefault="00B978E3" w:rsidP="00210733">
      <w:pPr>
        <w:pStyle w:val="ListParagraph"/>
        <w:numPr>
          <w:ilvl w:val="0"/>
          <w:numId w:val="34"/>
        </w:numPr>
      </w:pPr>
      <w:proofErr w:type="spellStart"/>
      <w:r w:rsidRPr="00A52CD9">
        <w:t>Licence</w:t>
      </w:r>
      <w:proofErr w:type="spellEnd"/>
      <w:r w:rsidRPr="00A52CD9">
        <w:t xml:space="preserve"> / Subscription Cost</w:t>
      </w:r>
    </w:p>
    <w:p w14:paraId="258D7B05" w14:textId="38BE22B4" w:rsidR="00B978E3" w:rsidRPr="00A52CD9" w:rsidRDefault="00B978E3" w:rsidP="00210733">
      <w:pPr>
        <w:pStyle w:val="ListParagraph"/>
        <w:numPr>
          <w:ilvl w:val="0"/>
          <w:numId w:val="34"/>
        </w:numPr>
      </w:pPr>
      <w:r w:rsidRPr="00A52CD9">
        <w:t>What is the minimum timeline for T &amp; T</w:t>
      </w:r>
      <w:r w:rsidR="00725D1F" w:rsidRPr="00A52CD9">
        <w:t>?</w:t>
      </w:r>
    </w:p>
    <w:p w14:paraId="3FB547C2" w14:textId="77777777" w:rsidR="00B978E3" w:rsidRPr="00A52CD9" w:rsidRDefault="00B978E3" w:rsidP="00210733">
      <w:pPr>
        <w:pStyle w:val="ListParagraph"/>
        <w:numPr>
          <w:ilvl w:val="0"/>
          <w:numId w:val="34"/>
        </w:numPr>
      </w:pPr>
      <w:r w:rsidRPr="00A52CD9">
        <w:t>What are the dependencies</w:t>
      </w:r>
    </w:p>
    <w:p w14:paraId="288EA842" w14:textId="77777777" w:rsidR="00B978E3" w:rsidRPr="00A52CD9" w:rsidRDefault="00B978E3" w:rsidP="00B978E3"/>
    <w:p w14:paraId="03D9AA19" w14:textId="77777777" w:rsidR="00B978E3" w:rsidRPr="00A52CD9" w:rsidRDefault="00B978E3" w:rsidP="00B978E3"/>
    <w:p w14:paraId="505F2473" w14:textId="77777777" w:rsidR="00B978E3" w:rsidRPr="00A52CD9" w:rsidRDefault="00B978E3" w:rsidP="00B978E3">
      <w:r w:rsidRPr="00A52CD9">
        <w:t>Features:</w:t>
      </w:r>
    </w:p>
    <w:p w14:paraId="6D061F6C" w14:textId="47F06373" w:rsidR="00B978E3" w:rsidRPr="00A52CD9" w:rsidRDefault="00B978E3" w:rsidP="00B978E3">
      <w:r w:rsidRPr="00A52CD9">
        <w:t xml:space="preserve">What are the reports that would be generated from </w:t>
      </w:r>
      <w:r w:rsidR="001974CF" w:rsidRPr="00A52CD9">
        <w:t>UPtime?</w:t>
      </w:r>
    </w:p>
    <w:p w14:paraId="1EF075A9" w14:textId="77777777" w:rsidR="00B978E3" w:rsidRPr="00A52CD9" w:rsidRDefault="00B978E3" w:rsidP="00B978E3"/>
    <w:p w14:paraId="09DE9EF4" w14:textId="77777777" w:rsidR="00B978E3" w:rsidRPr="00A52CD9" w:rsidRDefault="00B978E3" w:rsidP="00B978E3">
      <w:pPr>
        <w:pStyle w:val="ListParagraph"/>
        <w:numPr>
          <w:ilvl w:val="0"/>
          <w:numId w:val="33"/>
        </w:numPr>
      </w:pPr>
      <w:r w:rsidRPr="00A52CD9">
        <w:t xml:space="preserve">DXC Support </w:t>
      </w:r>
    </w:p>
    <w:p w14:paraId="3C849FDA" w14:textId="77777777" w:rsidR="00B978E3" w:rsidRPr="00A52CD9" w:rsidRDefault="00B978E3" w:rsidP="00B978E3">
      <w:pPr>
        <w:pStyle w:val="ListParagraph"/>
        <w:numPr>
          <w:ilvl w:val="0"/>
          <w:numId w:val="33"/>
        </w:numPr>
      </w:pPr>
      <w:r w:rsidRPr="00A52CD9">
        <w:t xml:space="preserve">Client facing </w:t>
      </w:r>
    </w:p>
    <w:p w14:paraId="46F5444A" w14:textId="77777777" w:rsidR="00B978E3" w:rsidRPr="00A52CD9" w:rsidRDefault="00B978E3" w:rsidP="00B978E3">
      <w:pPr>
        <w:pStyle w:val="ListParagraph"/>
        <w:numPr>
          <w:ilvl w:val="0"/>
          <w:numId w:val="33"/>
        </w:numPr>
      </w:pPr>
      <w:r w:rsidRPr="00A52CD9">
        <w:t xml:space="preserve">Sample Reports </w:t>
      </w:r>
    </w:p>
    <w:p w14:paraId="4A499968" w14:textId="77777777" w:rsidR="00B978E3" w:rsidRPr="00A52CD9" w:rsidRDefault="00B978E3" w:rsidP="00B978E3"/>
    <w:p w14:paraId="048F1269" w14:textId="77777777" w:rsidR="00B978E3" w:rsidRPr="00A52CD9" w:rsidRDefault="00B978E3" w:rsidP="00B978E3"/>
    <w:p w14:paraId="7FC201A2" w14:textId="77777777" w:rsidR="00B978E3" w:rsidRPr="00A52CD9" w:rsidRDefault="00B978E3" w:rsidP="00B978E3"/>
    <w:p w14:paraId="42DAA794" w14:textId="1E7DCA69" w:rsidR="008A434D" w:rsidRPr="00A52CD9" w:rsidRDefault="008A434D" w:rsidP="008A434D"/>
    <w:p w14:paraId="6684C78F" w14:textId="77777777" w:rsidR="00236DF8" w:rsidRPr="00A52CD9" w:rsidRDefault="00236DF8" w:rsidP="008A434D"/>
    <w:p w14:paraId="6BADA639" w14:textId="77777777" w:rsidR="00D90E25" w:rsidRPr="00A52CD9" w:rsidRDefault="00D90E25" w:rsidP="008A434D"/>
    <w:p w14:paraId="22A9BB8A" w14:textId="648C5ADF" w:rsidR="00F1578F" w:rsidRPr="00A52CD9" w:rsidRDefault="00F1578F" w:rsidP="00A52CD9">
      <w:pPr>
        <w:pStyle w:val="Heading1"/>
      </w:pPr>
      <w:bookmarkStart w:id="1715" w:name="_Toc88474867"/>
      <w:r w:rsidRPr="00A52CD9">
        <w:lastRenderedPageBreak/>
        <w:t>Partner Strategy</w:t>
      </w:r>
      <w:bookmarkEnd w:id="1715"/>
      <w:r w:rsidRPr="00A52CD9">
        <w:t xml:space="preserve"> </w:t>
      </w:r>
    </w:p>
    <w:p w14:paraId="704F9A93" w14:textId="543D8004" w:rsidR="00F1578F" w:rsidRPr="00A52CD9" w:rsidRDefault="00F1578F" w:rsidP="00A52CD9">
      <w:pPr>
        <w:pStyle w:val="BodyText"/>
      </w:pPr>
      <w:r w:rsidRPr="00A52CD9">
        <w:t>&lt;</w:t>
      </w:r>
      <w:r w:rsidR="003E542E" w:rsidRPr="00A52CD9">
        <w:t xml:space="preserve">Document the </w:t>
      </w:r>
      <w:r w:rsidRPr="00A52CD9">
        <w:t xml:space="preserve">approach for </w:t>
      </w:r>
      <w:r w:rsidR="003E542E" w:rsidRPr="00A52CD9">
        <w:t xml:space="preserve">including key </w:t>
      </w:r>
      <w:r w:rsidRPr="00A52CD9">
        <w:t>partner</w:t>
      </w:r>
      <w:r w:rsidR="003E542E" w:rsidRPr="00A52CD9">
        <w:t>s</w:t>
      </w:r>
      <w:r w:rsidRPr="00A52CD9">
        <w:t xml:space="preserve"> and vendors that are key in developing </w:t>
      </w:r>
      <w:r w:rsidR="003E542E" w:rsidRPr="00A52CD9">
        <w:t>the Offering Solution&gt;</w:t>
      </w:r>
    </w:p>
    <w:p w14:paraId="56650653" w14:textId="34C127A5" w:rsidR="00D361D8" w:rsidRPr="00A52CD9" w:rsidRDefault="00D361D8" w:rsidP="00A52CD9">
      <w:pPr>
        <w:pStyle w:val="BodyText"/>
      </w:pPr>
    </w:p>
    <w:p w14:paraId="6ED7AFA3" w14:textId="53B631EB" w:rsidR="00DC04A9" w:rsidRPr="00A52CD9" w:rsidRDefault="0066075F" w:rsidP="00A52CD9">
      <w:pPr>
        <w:pStyle w:val="BodyText"/>
        <w:numPr>
          <w:ilvl w:val="0"/>
          <w:numId w:val="74"/>
        </w:numPr>
      </w:pPr>
      <w:r w:rsidRPr="00A52CD9">
        <w:t xml:space="preserve">Talk about the partners involved in stand-up UPtime and </w:t>
      </w:r>
      <w:r w:rsidR="00DC04A9" w:rsidRPr="00A52CD9">
        <w:t>RUN services.</w:t>
      </w:r>
    </w:p>
    <w:p w14:paraId="73BD990B" w14:textId="0FA5D6A5" w:rsidR="002A7F84" w:rsidRPr="00A52CD9" w:rsidRDefault="002A7F84" w:rsidP="00A52CD9">
      <w:pPr>
        <w:pStyle w:val="BodyText"/>
        <w:numPr>
          <w:ilvl w:val="0"/>
          <w:numId w:val="74"/>
        </w:numPr>
      </w:pPr>
      <w:r w:rsidRPr="00A52CD9">
        <w:t xml:space="preserve">Talk about process for </w:t>
      </w:r>
      <w:proofErr w:type="spellStart"/>
      <w:r w:rsidRPr="00A52CD9">
        <w:t>engegements</w:t>
      </w:r>
      <w:proofErr w:type="spellEnd"/>
      <w:r w:rsidRPr="00A52CD9">
        <w:t xml:space="preserve"> with UPtime partners</w:t>
      </w:r>
      <w:r w:rsidR="00DC04A9" w:rsidRPr="00A52CD9">
        <w:t>.</w:t>
      </w:r>
    </w:p>
    <w:p w14:paraId="711AAB85" w14:textId="68283C59" w:rsidR="00D361D8" w:rsidRPr="00A52CD9" w:rsidRDefault="00D361D8" w:rsidP="00A52CD9">
      <w:pPr>
        <w:pStyle w:val="BodyText"/>
        <w:numPr>
          <w:ilvl w:val="0"/>
          <w:numId w:val="74"/>
        </w:numPr>
      </w:pPr>
      <w:r w:rsidRPr="00A52CD9">
        <w:t>Any additional Partner cost to be considered</w:t>
      </w:r>
      <w:r w:rsidR="00DC04A9" w:rsidRPr="00A52CD9">
        <w:t>.</w:t>
      </w:r>
    </w:p>
    <w:p w14:paraId="1721E8E9" w14:textId="0014BF56" w:rsidR="008A434D" w:rsidRPr="00A52CD9" w:rsidRDefault="008A434D" w:rsidP="00A52CD9">
      <w:pPr>
        <w:pStyle w:val="Heading1"/>
      </w:pPr>
      <w:bookmarkStart w:id="1716" w:name="_Toc88474868"/>
      <w:r w:rsidRPr="00A52CD9">
        <w:lastRenderedPageBreak/>
        <w:t>Develop Pricing</w:t>
      </w:r>
      <w:bookmarkEnd w:id="1716"/>
    </w:p>
    <w:p w14:paraId="5B2E3197" w14:textId="360063F0" w:rsidR="008A434D" w:rsidRPr="00A52CD9" w:rsidRDefault="008A434D" w:rsidP="00DC0BC0">
      <w:pPr>
        <w:spacing w:line="276" w:lineRule="auto"/>
        <w:rPr>
          <w:i/>
          <w:color w:val="2F5496" w:themeColor="accent5" w:themeShade="BF"/>
          <w:sz w:val="20"/>
        </w:rPr>
      </w:pPr>
      <w:r w:rsidRPr="00A52CD9">
        <w:rPr>
          <w:i/>
          <w:color w:val="2F5496" w:themeColor="accent5" w:themeShade="BF"/>
          <w:sz w:val="20"/>
        </w:rPr>
        <w:t xml:space="preserve">This document target margin(s) for the offering/services </w:t>
      </w:r>
    </w:p>
    <w:p w14:paraId="2AD6AA3C" w14:textId="163154CF" w:rsidR="008A434D" w:rsidRPr="00A52CD9" w:rsidRDefault="008A434D" w:rsidP="00761FA3">
      <w:pPr>
        <w:spacing w:line="276" w:lineRule="auto"/>
        <w:rPr>
          <w:i/>
          <w:color w:val="2F5496" w:themeColor="accent5" w:themeShade="BF"/>
          <w:sz w:val="20"/>
        </w:rPr>
      </w:pPr>
      <w:r w:rsidRPr="00A52CD9">
        <w:rPr>
          <w:i/>
          <w:color w:val="2F5496" w:themeColor="accent5" w:themeShade="BF"/>
          <w:sz w:val="20"/>
        </w:rPr>
        <w:t>Pricing Methodology/Strategy for the offering</w:t>
      </w:r>
    </w:p>
    <w:p w14:paraId="396791E8" w14:textId="77777777" w:rsidR="008A434D" w:rsidRPr="00A52CD9" w:rsidRDefault="008A434D" w:rsidP="009610C1"/>
    <w:p w14:paraId="6F39B72E" w14:textId="143559C6" w:rsidR="008A434D" w:rsidRPr="00A52CD9" w:rsidRDefault="008A434D" w:rsidP="00A52CD9">
      <w:pPr>
        <w:pStyle w:val="Heading1"/>
      </w:pPr>
      <w:bookmarkStart w:id="1717" w:name="_Toc88474869"/>
      <w:r w:rsidRPr="00A52CD9">
        <w:lastRenderedPageBreak/>
        <w:t>Reference Information</w:t>
      </w:r>
      <w:bookmarkEnd w:id="1717"/>
    </w:p>
    <w:p w14:paraId="15F2D101" w14:textId="45F35BF2" w:rsidR="00C82598" w:rsidRPr="00A52CD9" w:rsidRDefault="00FC5C65" w:rsidP="005769DA">
      <w:r w:rsidRPr="00A52CD9">
        <w:t>Initial Release (R2) is primarily targeted for DXCi (DXC Internal) as the first UPtime client.</w:t>
      </w:r>
      <w:r w:rsidR="00573CE6" w:rsidRPr="00A52CD9">
        <w:t xml:space="preserve"> The intent is to learn from DXCi deployment, refine the features and offer UPtime for potential clients. R</w:t>
      </w:r>
      <w:r w:rsidR="00CC0B52" w:rsidRPr="00A52CD9">
        <w:t xml:space="preserve">eference to </w:t>
      </w:r>
      <w:r w:rsidR="00D361D8" w:rsidRPr="00A52CD9">
        <w:t xml:space="preserve">the list of </w:t>
      </w:r>
      <w:r w:rsidR="000D3415" w:rsidRPr="00A52CD9">
        <w:t>s</w:t>
      </w:r>
      <w:r w:rsidR="00CC0B52" w:rsidRPr="00A52CD9">
        <w:t xml:space="preserve">uccessful </w:t>
      </w:r>
      <w:r w:rsidR="000D3415" w:rsidRPr="00A52CD9">
        <w:t xml:space="preserve">client </w:t>
      </w:r>
      <w:r w:rsidR="00CC0B52" w:rsidRPr="00A52CD9">
        <w:t>deployment</w:t>
      </w:r>
      <w:r w:rsidR="00573CE6" w:rsidRPr="00A52CD9">
        <w:t>s will be updated in the future</w:t>
      </w:r>
      <w:r w:rsidR="00716245" w:rsidRPr="00A52CD9">
        <w:t>.</w:t>
      </w:r>
    </w:p>
    <w:p w14:paraId="779C496D" w14:textId="3741DECB" w:rsidR="008A434D" w:rsidRPr="00A52CD9" w:rsidRDefault="008A434D" w:rsidP="00A52CD9">
      <w:pPr>
        <w:pStyle w:val="Heading1"/>
      </w:pPr>
      <w:bookmarkStart w:id="1718" w:name="_Toc88474870"/>
      <w:r w:rsidRPr="00A52CD9">
        <w:lastRenderedPageBreak/>
        <w:t>Document Control</w:t>
      </w:r>
      <w:bookmarkEnd w:id="1718"/>
    </w:p>
    <w:p w14:paraId="41B9C1A0" w14:textId="6A8BE947" w:rsidR="008A434D" w:rsidRPr="00A52CD9" w:rsidRDefault="008A434D" w:rsidP="00A52CD9">
      <w:pPr>
        <w:pStyle w:val="BodyText"/>
      </w:pPr>
      <w:bookmarkStart w:id="1719" w:name="_Toc88474871"/>
      <w:r w:rsidRPr="00A52CD9">
        <w:t>Amendment History</w:t>
      </w:r>
      <w:bookmarkEnd w:id="1719"/>
    </w:p>
    <w:p w14:paraId="4FA921C0" w14:textId="67B321A6" w:rsidR="008A434D" w:rsidRPr="00A52CD9" w:rsidRDefault="008A434D" w:rsidP="00A52CD9">
      <w:pPr>
        <w:pStyle w:val="BodyText"/>
      </w:pPr>
      <w:bookmarkStart w:id="1720" w:name="_Toc88474872"/>
      <w:r w:rsidRPr="00A52CD9">
        <w:t>Solution Guide Reviewers &amp; Approvers</w:t>
      </w:r>
      <w:bookmarkEnd w:id="1720"/>
    </w:p>
    <w:p w14:paraId="0A5C7D4B" w14:textId="77777777" w:rsidR="008A434D" w:rsidRPr="00A52CD9" w:rsidRDefault="008A434D" w:rsidP="009610C1">
      <w:pPr>
        <w:tabs>
          <w:tab w:val="left" w:pos="1993"/>
        </w:tabs>
      </w:pPr>
    </w:p>
    <w:p w14:paraId="78A99958" w14:textId="77777777" w:rsidR="00577699" w:rsidRPr="00A52CD9" w:rsidRDefault="00577699" w:rsidP="00A52CD9">
      <w:pPr>
        <w:pStyle w:val="BodyText"/>
      </w:pPr>
    </w:p>
    <w:p w14:paraId="193F6C3B" w14:textId="70FE1A8A" w:rsidR="008A434D" w:rsidRPr="00A52CD9" w:rsidRDefault="008A434D" w:rsidP="00A52CD9">
      <w:pPr>
        <w:pStyle w:val="Heading1"/>
      </w:pPr>
      <w:bookmarkStart w:id="1721" w:name="_Toc88474873"/>
      <w:r w:rsidRPr="00A52CD9">
        <w:lastRenderedPageBreak/>
        <w:t>Appendix</w:t>
      </w:r>
      <w:bookmarkEnd w:id="1721"/>
    </w:p>
    <w:p w14:paraId="15EBA14E" w14:textId="33CD4586" w:rsidR="003C4AC2" w:rsidRPr="00A52CD9" w:rsidRDefault="003C4AC2" w:rsidP="00A52CD9">
      <w:pPr>
        <w:pStyle w:val="BodyText"/>
      </w:pPr>
      <w:bookmarkStart w:id="1722" w:name="_Toc57903348"/>
      <w:bookmarkStart w:id="1723" w:name="_Toc88474874"/>
      <w:r w:rsidRPr="00A52CD9">
        <w:t>Acronyms</w:t>
      </w:r>
      <w:bookmarkEnd w:id="1722"/>
      <w:bookmarkEnd w:id="1723"/>
    </w:p>
    <w:p w14:paraId="0B97D9B2" w14:textId="640BAB81" w:rsidR="003C4AC2" w:rsidRPr="00A52CD9" w:rsidRDefault="003C4AC2" w:rsidP="003C4AC2">
      <w:pPr>
        <w:pStyle w:val="MainParagraph"/>
        <w:spacing w:after="120"/>
      </w:pPr>
      <w:r w:rsidRPr="00A52CD9">
        <w:t>To increase and ease readability, this solution guide uses acronyms. These acronyms are also used in other portfolio collateral such as Tier 1-4 trainings, internal presentations, technical design documents, T&amp;T guides, etc. Please spend some time to familiarize yourself with them. In addition to the table below, all the acronyms are also expanded on first use throughout this document.</w:t>
      </w:r>
    </w:p>
    <w:tbl>
      <w:tblPr>
        <w:tblStyle w:val="SoW-RolesandResponsibilities"/>
        <w:tblW w:w="0" w:type="auto"/>
        <w:tblLook w:val="04A0" w:firstRow="1" w:lastRow="0" w:firstColumn="1" w:lastColumn="0" w:noHBand="0" w:noVBand="1"/>
      </w:tblPr>
      <w:tblGrid>
        <w:gridCol w:w="1194"/>
        <w:gridCol w:w="3261"/>
        <w:gridCol w:w="457"/>
        <w:gridCol w:w="1190"/>
        <w:gridCol w:w="3187"/>
      </w:tblGrid>
      <w:tr w:rsidR="003C4AC2" w:rsidRPr="00A52CD9" w14:paraId="01F417C8" w14:textId="77777777" w:rsidTr="00954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0" w:type="dxa"/>
            <w:shd w:val="clear" w:color="auto" w:fill="666666"/>
          </w:tcPr>
          <w:p w14:paraId="5B874985" w14:textId="77777777" w:rsidR="003C4AC2" w:rsidRPr="00A52CD9" w:rsidRDefault="003C4AC2" w:rsidP="00954C75">
            <w:pPr>
              <w:rPr>
                <w:rFonts w:cs="Arial"/>
                <w:szCs w:val="18"/>
              </w:rPr>
            </w:pPr>
            <w:bookmarkStart w:id="1724" w:name="_Hlk443512632"/>
            <w:r w:rsidRPr="00A52CD9">
              <w:rPr>
                <w:rFonts w:cs="Arial"/>
                <w:szCs w:val="18"/>
              </w:rPr>
              <w:t>Acronym</w:t>
            </w:r>
          </w:p>
        </w:tc>
        <w:tc>
          <w:tcPr>
            <w:tcW w:w="3438" w:type="dxa"/>
            <w:shd w:val="clear" w:color="auto" w:fill="666666"/>
          </w:tcPr>
          <w:p w14:paraId="701C5492" w14:textId="77777777" w:rsidR="003C4AC2" w:rsidRPr="00A52CD9" w:rsidRDefault="003C4AC2" w:rsidP="00954C75">
            <w:pPr>
              <w:cnfStyle w:val="100000000000" w:firstRow="1" w:lastRow="0" w:firstColumn="0" w:lastColumn="0" w:oddVBand="0" w:evenVBand="0" w:oddHBand="0" w:evenHBand="0" w:firstRowFirstColumn="0" w:firstRowLastColumn="0" w:lastRowFirstColumn="0" w:lastRowLastColumn="0"/>
              <w:rPr>
                <w:rFonts w:cs="Arial"/>
                <w:szCs w:val="18"/>
              </w:rPr>
            </w:pPr>
            <w:r w:rsidRPr="00A52CD9">
              <w:rPr>
                <w:rFonts w:cs="Arial"/>
                <w:szCs w:val="18"/>
              </w:rPr>
              <w:t>Meaning / Description</w:t>
            </w:r>
          </w:p>
        </w:tc>
        <w:tc>
          <w:tcPr>
            <w:tcW w:w="477" w:type="dxa"/>
            <w:tcBorders>
              <w:top w:val="nil"/>
              <w:bottom w:val="nil"/>
            </w:tcBorders>
          </w:tcPr>
          <w:p w14:paraId="09E55C67" w14:textId="77777777" w:rsidR="003C4AC2" w:rsidRPr="00A52CD9" w:rsidRDefault="003C4AC2" w:rsidP="00954C75">
            <w:pPr>
              <w:cnfStyle w:val="100000000000" w:firstRow="1" w:lastRow="0" w:firstColumn="0" w:lastColumn="0" w:oddVBand="0" w:evenVBand="0" w:oddHBand="0" w:evenHBand="0" w:firstRowFirstColumn="0" w:firstRowLastColumn="0" w:lastRowFirstColumn="0" w:lastRowLastColumn="0"/>
              <w:rPr>
                <w:rFonts w:cs="Arial"/>
                <w:szCs w:val="18"/>
              </w:rPr>
            </w:pPr>
          </w:p>
        </w:tc>
        <w:tc>
          <w:tcPr>
            <w:tcW w:w="1206" w:type="dxa"/>
            <w:shd w:val="clear" w:color="auto" w:fill="666666"/>
          </w:tcPr>
          <w:p w14:paraId="3F169C88" w14:textId="77777777" w:rsidR="003C4AC2" w:rsidRPr="00A52CD9" w:rsidRDefault="003C4AC2" w:rsidP="00954C75">
            <w:pPr>
              <w:cnfStyle w:val="100000000000" w:firstRow="1" w:lastRow="0" w:firstColumn="0" w:lastColumn="0" w:oddVBand="0" w:evenVBand="0" w:oddHBand="0" w:evenHBand="0" w:firstRowFirstColumn="0" w:firstRowLastColumn="0" w:lastRowFirstColumn="0" w:lastRowLastColumn="0"/>
              <w:rPr>
                <w:rFonts w:cs="Arial"/>
                <w:szCs w:val="18"/>
              </w:rPr>
            </w:pPr>
            <w:r w:rsidRPr="00A52CD9">
              <w:rPr>
                <w:rFonts w:cs="Arial"/>
                <w:szCs w:val="18"/>
              </w:rPr>
              <w:t>Acronym</w:t>
            </w:r>
          </w:p>
        </w:tc>
        <w:tc>
          <w:tcPr>
            <w:tcW w:w="3406" w:type="dxa"/>
            <w:shd w:val="clear" w:color="auto" w:fill="666666"/>
          </w:tcPr>
          <w:p w14:paraId="617FE153" w14:textId="77777777" w:rsidR="003C4AC2" w:rsidRPr="00A52CD9" w:rsidRDefault="003C4AC2" w:rsidP="00954C75">
            <w:pPr>
              <w:cnfStyle w:val="100000000000" w:firstRow="1" w:lastRow="0" w:firstColumn="0" w:lastColumn="0" w:oddVBand="0" w:evenVBand="0" w:oddHBand="0" w:evenHBand="0" w:firstRowFirstColumn="0" w:firstRowLastColumn="0" w:lastRowFirstColumn="0" w:lastRowLastColumn="0"/>
              <w:rPr>
                <w:rFonts w:cs="Arial"/>
                <w:szCs w:val="18"/>
              </w:rPr>
            </w:pPr>
            <w:r w:rsidRPr="00A52CD9">
              <w:rPr>
                <w:rFonts w:cs="Arial"/>
                <w:szCs w:val="18"/>
              </w:rPr>
              <w:t>Meaning / Description</w:t>
            </w:r>
          </w:p>
        </w:tc>
      </w:tr>
      <w:bookmarkEnd w:id="1724"/>
      <w:tr w:rsidR="003C4AC2" w:rsidRPr="00A52CD9" w14:paraId="1057AB13"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0C40F2FB" w14:textId="77777777" w:rsidR="003C4AC2" w:rsidRPr="00A52CD9" w:rsidRDefault="003C4AC2" w:rsidP="00954C75">
            <w:pPr>
              <w:rPr>
                <w:rFonts w:cs="Arial"/>
                <w:szCs w:val="18"/>
              </w:rPr>
            </w:pPr>
            <w:r w:rsidRPr="00A52CD9">
              <w:rPr>
                <w:rFonts w:cs="Arial"/>
                <w:szCs w:val="18"/>
              </w:rPr>
              <w:t>XXX</w:t>
            </w:r>
          </w:p>
        </w:tc>
        <w:tc>
          <w:tcPr>
            <w:tcW w:w="3438" w:type="dxa"/>
            <w:vAlign w:val="top"/>
          </w:tcPr>
          <w:p w14:paraId="32B637D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r w:rsidRPr="00A52CD9">
              <w:rPr>
                <w:rFonts w:cs="Arial"/>
                <w:szCs w:val="18"/>
              </w:rPr>
              <w:t>XXXXXXXXXXXX</w:t>
            </w:r>
          </w:p>
        </w:tc>
        <w:tc>
          <w:tcPr>
            <w:tcW w:w="477" w:type="dxa"/>
            <w:tcBorders>
              <w:top w:val="nil"/>
              <w:bottom w:val="nil"/>
            </w:tcBorders>
          </w:tcPr>
          <w:p w14:paraId="138812FA"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664CC50A"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2A300C6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666487F5"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0E4AB679" w14:textId="77777777" w:rsidR="003C4AC2" w:rsidRPr="00A52CD9" w:rsidRDefault="003C4AC2" w:rsidP="00954C75">
            <w:pPr>
              <w:rPr>
                <w:rFonts w:cs="Arial"/>
                <w:szCs w:val="18"/>
              </w:rPr>
            </w:pPr>
          </w:p>
        </w:tc>
        <w:tc>
          <w:tcPr>
            <w:tcW w:w="3438" w:type="dxa"/>
            <w:vAlign w:val="top"/>
          </w:tcPr>
          <w:p w14:paraId="6346E6C5"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320FF0DA"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2897BA8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5FDAC280"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6FD1BE53"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39C0AB94" w14:textId="77777777" w:rsidR="003C4AC2" w:rsidRPr="00A52CD9" w:rsidRDefault="003C4AC2" w:rsidP="00954C75">
            <w:pPr>
              <w:rPr>
                <w:rFonts w:cs="Arial"/>
                <w:szCs w:val="18"/>
              </w:rPr>
            </w:pPr>
          </w:p>
        </w:tc>
        <w:tc>
          <w:tcPr>
            <w:tcW w:w="3438" w:type="dxa"/>
            <w:vAlign w:val="top"/>
          </w:tcPr>
          <w:p w14:paraId="2F8323FC"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55083E82"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3852D167"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5C381D87"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3AB6ED91"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5C7F60C6" w14:textId="77777777" w:rsidR="003C4AC2" w:rsidRPr="00A52CD9" w:rsidRDefault="003C4AC2" w:rsidP="00954C75">
            <w:pPr>
              <w:rPr>
                <w:rFonts w:cs="Arial"/>
                <w:szCs w:val="18"/>
              </w:rPr>
            </w:pPr>
          </w:p>
        </w:tc>
        <w:tc>
          <w:tcPr>
            <w:tcW w:w="3438" w:type="dxa"/>
            <w:vAlign w:val="top"/>
          </w:tcPr>
          <w:p w14:paraId="1DB0780E"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15FA68B0"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428ED2DF"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7C3C91EB"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5FE6200A"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16C49DA2" w14:textId="77777777" w:rsidR="003C4AC2" w:rsidRPr="00A52CD9" w:rsidRDefault="003C4AC2" w:rsidP="00954C75">
            <w:pPr>
              <w:rPr>
                <w:rFonts w:cs="Arial"/>
                <w:szCs w:val="18"/>
              </w:rPr>
            </w:pPr>
          </w:p>
        </w:tc>
        <w:tc>
          <w:tcPr>
            <w:tcW w:w="3438" w:type="dxa"/>
            <w:vAlign w:val="top"/>
          </w:tcPr>
          <w:p w14:paraId="0FE00E0C"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21878CB2"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682D543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2E03B93D"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6E3C1C2A"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1A681965" w14:textId="77777777" w:rsidR="003C4AC2" w:rsidRPr="00A52CD9" w:rsidRDefault="003C4AC2" w:rsidP="00954C75">
            <w:pPr>
              <w:rPr>
                <w:rFonts w:cs="Arial"/>
                <w:szCs w:val="18"/>
              </w:rPr>
            </w:pPr>
          </w:p>
        </w:tc>
        <w:tc>
          <w:tcPr>
            <w:tcW w:w="3438" w:type="dxa"/>
            <w:vAlign w:val="top"/>
          </w:tcPr>
          <w:p w14:paraId="26A2F18A"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5418F74D"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5CD41957"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4FDD0CAD"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43E4F55D"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131176DD" w14:textId="77777777" w:rsidR="003C4AC2" w:rsidRPr="00A52CD9" w:rsidRDefault="003C4AC2" w:rsidP="00954C75">
            <w:pPr>
              <w:rPr>
                <w:rFonts w:cs="Arial"/>
                <w:szCs w:val="18"/>
              </w:rPr>
            </w:pPr>
          </w:p>
        </w:tc>
        <w:tc>
          <w:tcPr>
            <w:tcW w:w="3438" w:type="dxa"/>
            <w:vAlign w:val="top"/>
          </w:tcPr>
          <w:p w14:paraId="2009BCA7"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30970745"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2CFEA92D"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40ACE549"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49BA5EE0"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41A5D471" w14:textId="77777777" w:rsidR="003C4AC2" w:rsidRPr="00A52CD9" w:rsidRDefault="003C4AC2" w:rsidP="00954C75">
            <w:pPr>
              <w:rPr>
                <w:rFonts w:cs="Arial"/>
                <w:szCs w:val="18"/>
              </w:rPr>
            </w:pPr>
          </w:p>
        </w:tc>
        <w:tc>
          <w:tcPr>
            <w:tcW w:w="3438" w:type="dxa"/>
            <w:vAlign w:val="top"/>
          </w:tcPr>
          <w:p w14:paraId="11D3BCDC"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0300F42E"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vAlign w:val="top"/>
          </w:tcPr>
          <w:p w14:paraId="56A43B49"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vAlign w:val="top"/>
          </w:tcPr>
          <w:p w14:paraId="758350A9"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1E9B3259" w14:textId="77777777" w:rsidTr="00954C75">
        <w:tc>
          <w:tcPr>
            <w:cnfStyle w:val="001000000000" w:firstRow="0" w:lastRow="0" w:firstColumn="1" w:lastColumn="0" w:oddVBand="0" w:evenVBand="0" w:oddHBand="0" w:evenHBand="0" w:firstRowFirstColumn="0" w:firstRowLastColumn="0" w:lastRowFirstColumn="0" w:lastRowLastColumn="0"/>
            <w:tcW w:w="1210" w:type="dxa"/>
            <w:vAlign w:val="top"/>
          </w:tcPr>
          <w:p w14:paraId="0DD69E68" w14:textId="77777777" w:rsidR="003C4AC2" w:rsidRPr="00A52CD9" w:rsidRDefault="003C4AC2" w:rsidP="00954C75">
            <w:pPr>
              <w:rPr>
                <w:rFonts w:cs="Arial"/>
                <w:szCs w:val="18"/>
              </w:rPr>
            </w:pPr>
          </w:p>
        </w:tc>
        <w:tc>
          <w:tcPr>
            <w:tcW w:w="3438" w:type="dxa"/>
            <w:vAlign w:val="top"/>
          </w:tcPr>
          <w:p w14:paraId="7D87A5E3"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57F3F8D0"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tcPr>
          <w:p w14:paraId="459D2D70"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tcPr>
          <w:p w14:paraId="39E4EE6A"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562042F0" w14:textId="77777777" w:rsidTr="00954C75">
        <w:tc>
          <w:tcPr>
            <w:cnfStyle w:val="001000000000" w:firstRow="0" w:lastRow="0" w:firstColumn="1" w:lastColumn="0" w:oddVBand="0" w:evenVBand="0" w:oddHBand="0" w:evenHBand="0" w:firstRowFirstColumn="0" w:firstRowLastColumn="0" w:lastRowFirstColumn="0" w:lastRowLastColumn="0"/>
            <w:tcW w:w="1210" w:type="dxa"/>
          </w:tcPr>
          <w:p w14:paraId="42E75201" w14:textId="77777777" w:rsidR="003C4AC2" w:rsidRPr="00A52CD9" w:rsidRDefault="003C4AC2" w:rsidP="00954C75">
            <w:pPr>
              <w:rPr>
                <w:rFonts w:cs="Arial"/>
                <w:szCs w:val="18"/>
              </w:rPr>
            </w:pPr>
          </w:p>
        </w:tc>
        <w:tc>
          <w:tcPr>
            <w:tcW w:w="3438" w:type="dxa"/>
          </w:tcPr>
          <w:p w14:paraId="3F41C9C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59E5BF56"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tcPr>
          <w:p w14:paraId="5DEA385B"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tcPr>
          <w:p w14:paraId="7D80ED65"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59A682C6" w14:textId="77777777" w:rsidTr="00954C75">
        <w:tc>
          <w:tcPr>
            <w:cnfStyle w:val="001000000000" w:firstRow="0" w:lastRow="0" w:firstColumn="1" w:lastColumn="0" w:oddVBand="0" w:evenVBand="0" w:oddHBand="0" w:evenHBand="0" w:firstRowFirstColumn="0" w:firstRowLastColumn="0" w:lastRowFirstColumn="0" w:lastRowLastColumn="0"/>
            <w:tcW w:w="1210" w:type="dxa"/>
          </w:tcPr>
          <w:p w14:paraId="2EB4C5C8" w14:textId="77777777" w:rsidR="003C4AC2" w:rsidRPr="00A52CD9" w:rsidRDefault="003C4AC2" w:rsidP="00954C75">
            <w:pPr>
              <w:rPr>
                <w:rFonts w:cs="Arial"/>
                <w:szCs w:val="18"/>
              </w:rPr>
            </w:pPr>
          </w:p>
        </w:tc>
        <w:tc>
          <w:tcPr>
            <w:tcW w:w="3438" w:type="dxa"/>
          </w:tcPr>
          <w:p w14:paraId="68146644"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71A42C05"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tcPr>
          <w:p w14:paraId="4239BC8B"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tcPr>
          <w:p w14:paraId="3C02FCBC"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0464DE01" w14:textId="77777777" w:rsidTr="00954C75">
        <w:tc>
          <w:tcPr>
            <w:cnfStyle w:val="001000000000" w:firstRow="0" w:lastRow="0" w:firstColumn="1" w:lastColumn="0" w:oddVBand="0" w:evenVBand="0" w:oddHBand="0" w:evenHBand="0" w:firstRowFirstColumn="0" w:firstRowLastColumn="0" w:lastRowFirstColumn="0" w:lastRowLastColumn="0"/>
            <w:tcW w:w="1210" w:type="dxa"/>
          </w:tcPr>
          <w:p w14:paraId="63F3D4E6" w14:textId="77777777" w:rsidR="003C4AC2" w:rsidRPr="00A52CD9" w:rsidRDefault="003C4AC2" w:rsidP="00954C75">
            <w:pPr>
              <w:rPr>
                <w:rFonts w:cs="Arial"/>
                <w:szCs w:val="18"/>
              </w:rPr>
            </w:pPr>
          </w:p>
        </w:tc>
        <w:tc>
          <w:tcPr>
            <w:tcW w:w="3438" w:type="dxa"/>
          </w:tcPr>
          <w:p w14:paraId="1C3B55C5"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2B5634B8"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tcPr>
          <w:p w14:paraId="25313BA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tcPr>
          <w:p w14:paraId="6CC95F96"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r w:rsidR="003C4AC2" w:rsidRPr="00A52CD9" w14:paraId="6E00ED4A" w14:textId="77777777" w:rsidTr="00954C75">
        <w:tc>
          <w:tcPr>
            <w:cnfStyle w:val="001000000000" w:firstRow="0" w:lastRow="0" w:firstColumn="1" w:lastColumn="0" w:oddVBand="0" w:evenVBand="0" w:oddHBand="0" w:evenHBand="0" w:firstRowFirstColumn="0" w:firstRowLastColumn="0" w:lastRowFirstColumn="0" w:lastRowLastColumn="0"/>
            <w:tcW w:w="1210" w:type="dxa"/>
          </w:tcPr>
          <w:p w14:paraId="2CA57E0B" w14:textId="77777777" w:rsidR="003C4AC2" w:rsidRPr="00A52CD9" w:rsidRDefault="003C4AC2" w:rsidP="00954C75">
            <w:pPr>
              <w:rPr>
                <w:rFonts w:cs="Arial"/>
                <w:szCs w:val="18"/>
              </w:rPr>
            </w:pPr>
          </w:p>
        </w:tc>
        <w:tc>
          <w:tcPr>
            <w:tcW w:w="3438" w:type="dxa"/>
          </w:tcPr>
          <w:p w14:paraId="63E12FE1"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477" w:type="dxa"/>
            <w:tcBorders>
              <w:top w:val="nil"/>
              <w:bottom w:val="nil"/>
            </w:tcBorders>
          </w:tcPr>
          <w:p w14:paraId="50F6BA4E"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1206" w:type="dxa"/>
          </w:tcPr>
          <w:p w14:paraId="24562DEF"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c>
          <w:tcPr>
            <w:tcW w:w="3406" w:type="dxa"/>
          </w:tcPr>
          <w:p w14:paraId="192CFD5F" w14:textId="77777777" w:rsidR="003C4AC2" w:rsidRPr="00A52CD9" w:rsidRDefault="003C4AC2" w:rsidP="00954C75">
            <w:pPr>
              <w:cnfStyle w:val="000000000000" w:firstRow="0" w:lastRow="0" w:firstColumn="0" w:lastColumn="0" w:oddVBand="0" w:evenVBand="0" w:oddHBand="0" w:evenHBand="0" w:firstRowFirstColumn="0" w:firstRowLastColumn="0" w:lastRowFirstColumn="0" w:lastRowLastColumn="0"/>
              <w:rPr>
                <w:rFonts w:cs="Arial"/>
                <w:szCs w:val="18"/>
              </w:rPr>
            </w:pPr>
          </w:p>
        </w:tc>
      </w:tr>
    </w:tbl>
    <w:p w14:paraId="349C3089" w14:textId="77777777" w:rsidR="003C4AC2" w:rsidRPr="00A52CD9" w:rsidRDefault="003C4AC2" w:rsidP="003C4AC2"/>
    <w:p w14:paraId="6666EEFF" w14:textId="77777777" w:rsidR="003C4AC2" w:rsidRPr="00A52CD9" w:rsidRDefault="003C4AC2" w:rsidP="00A52CD9">
      <w:pPr>
        <w:pStyle w:val="BodyText"/>
      </w:pPr>
    </w:p>
    <w:sectPr w:rsidR="003C4AC2" w:rsidRPr="00A52CD9" w:rsidSect="00D401A8">
      <w:pgSz w:w="11907" w:h="16839" w:code="9"/>
      <w:pgMar w:top="720" w:right="907" w:bottom="720" w:left="1701" w:header="720" w:footer="720" w:gutter="0"/>
      <w:cols w:space="1618"/>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65" w:author="Samuel, Emil Justin (Justin)" w:date="2022-01-09T22:04:00Z" w:initials="SEJ(">
    <w:p w14:paraId="4A3BC701" w14:textId="7F94F8B2" w:rsidR="00C57BB7" w:rsidRDefault="00C57BB7">
      <w:pPr>
        <w:pStyle w:val="CommentText"/>
      </w:pPr>
      <w:r>
        <w:rPr>
          <w:rStyle w:val="CommentReference"/>
        </w:rPr>
        <w:annotationRef/>
      </w:r>
      <w:r>
        <w:fldChar w:fldCharType="begin"/>
      </w:r>
      <w:r>
        <w:instrText xml:space="preserve"> HYPERLINK "mailto:riya.simongoswami@dxc.com" </w:instrText>
      </w:r>
      <w:bookmarkStart w:id="1166" w:name="_@_A7DF0F11B4C14FF7AD9749F3A4B68AFCZ"/>
      <w:r>
        <w:rPr>
          <w:rStyle w:val="Mention"/>
        </w:rPr>
        <w:fldChar w:fldCharType="separate"/>
      </w:r>
      <w:bookmarkEnd w:id="1166"/>
      <w:r w:rsidRPr="00C57BB7">
        <w:rPr>
          <w:rStyle w:val="Mention"/>
          <w:noProof/>
        </w:rPr>
        <w:t>@Simon Goswami, Riya</w:t>
      </w:r>
      <w:r>
        <w:fldChar w:fldCharType="end"/>
      </w:r>
      <w:r>
        <w:t xml:space="preserve">, please </w:t>
      </w:r>
      <w:proofErr w:type="spellStart"/>
      <w:r>
        <w:t>followup</w:t>
      </w:r>
      <w:proofErr w:type="spellEnd"/>
      <w:r>
        <w:t xml:space="preserve"> </w:t>
      </w:r>
      <w:r w:rsidR="0021704C">
        <w:t xml:space="preserve">and get the user guide updated </w:t>
      </w:r>
      <w:proofErr w:type="spellStart"/>
      <w:r w:rsidR="0021704C">
        <w:t>inline</w:t>
      </w:r>
      <w:proofErr w:type="spellEnd"/>
      <w:r w:rsidR="0021704C">
        <w:t xml:space="preserve"> with R2 </w:t>
      </w:r>
    </w:p>
  </w:comment>
  <w:comment w:id="1170" w:author="Samuel, Emil Justin (Justin)" w:date="2022-01-09T22:07:00Z" w:initials="SEJ(">
    <w:p w14:paraId="46E8ADD9" w14:textId="5A295B7B" w:rsidR="00EB66D2" w:rsidRDefault="00EB66D2">
      <w:pPr>
        <w:pStyle w:val="CommentText"/>
      </w:pPr>
      <w:r>
        <w:rPr>
          <w:rStyle w:val="CommentReference"/>
        </w:rPr>
        <w:annotationRef/>
      </w:r>
      <w:r>
        <w:t xml:space="preserve">We need to add a </w:t>
      </w:r>
      <w:r w:rsidR="00845A24">
        <w:t xml:space="preserve">point regarding </w:t>
      </w:r>
      <w:r w:rsidR="007A7FA5">
        <w:t xml:space="preserve">possibilities of </w:t>
      </w:r>
      <w:r w:rsidR="00845A24">
        <w:t>Country</w:t>
      </w:r>
      <w:r w:rsidR="00C8569C">
        <w:t>/region</w:t>
      </w:r>
      <w:r w:rsidR="00845A24">
        <w:t xml:space="preserve"> specific deployment</w:t>
      </w:r>
    </w:p>
  </w:comment>
  <w:comment w:id="1171" w:author="Samuel, Emil Justin (Justin)" w:date="2022-01-09T22:05:00Z" w:initials="SEJ(">
    <w:p w14:paraId="141042EA" w14:textId="1608F684" w:rsidR="00CF55AA" w:rsidRDefault="00CF55AA">
      <w:pPr>
        <w:pStyle w:val="CommentText"/>
      </w:pPr>
      <w:r>
        <w:rPr>
          <w:rStyle w:val="CommentReference"/>
        </w:rPr>
        <w:annotationRef/>
      </w:r>
      <w:r>
        <w:fldChar w:fldCharType="begin"/>
      </w:r>
      <w:r>
        <w:instrText xml:space="preserve"> HYPERLINK "mailto:balu@dxc.com" </w:instrText>
      </w:r>
      <w:bookmarkStart w:id="1177" w:name="_@_811C7128C78442D9B2D74B1E14D21800Z"/>
      <w:r>
        <w:rPr>
          <w:rStyle w:val="Mention"/>
        </w:rPr>
        <w:fldChar w:fldCharType="separate"/>
      </w:r>
      <w:bookmarkEnd w:id="1177"/>
      <w:r w:rsidRPr="00CF55AA">
        <w:rPr>
          <w:rStyle w:val="Mention"/>
          <w:noProof/>
        </w:rPr>
        <w:t>@Subramanyam, Bala (GSC)</w:t>
      </w:r>
      <w:r>
        <w:fldChar w:fldCharType="end"/>
      </w:r>
      <w:r>
        <w:t xml:space="preserve">, this </w:t>
      </w:r>
      <w:r w:rsidR="009278ED">
        <w:t xml:space="preserve">point still needs validation as Vin was saying that still is still under discussion </w:t>
      </w:r>
    </w:p>
  </w:comment>
  <w:comment w:id="1186" w:author="Samuel, Emil Justin (Justin)" w:date="2022-01-14T00:43:00Z" w:initials="SEJ(">
    <w:p w14:paraId="68BB500D" w14:textId="485555B0" w:rsidR="006B0045" w:rsidRDefault="006B0045">
      <w:pPr>
        <w:pStyle w:val="CommentText"/>
      </w:pPr>
      <w:r>
        <w:rPr>
          <w:rStyle w:val="CommentReference"/>
        </w:rPr>
        <w:annotationRef/>
      </w:r>
      <w:r>
        <w:fldChar w:fldCharType="begin"/>
      </w:r>
      <w:r>
        <w:instrText xml:space="preserve"> HYPERLINK "mailto:riya.simongoswami@dxc.com" </w:instrText>
      </w:r>
      <w:bookmarkStart w:id="1188" w:name="_@_31BB60C702384C5A9899E9AB912EC707Z"/>
      <w:r>
        <w:rPr>
          <w:rStyle w:val="Mention"/>
        </w:rPr>
        <w:fldChar w:fldCharType="separate"/>
      </w:r>
      <w:bookmarkEnd w:id="1188"/>
      <w:r w:rsidRPr="006B0045">
        <w:rPr>
          <w:rStyle w:val="Mention"/>
          <w:noProof/>
        </w:rPr>
        <w:t>@Simon Goswami, Riya</w:t>
      </w:r>
      <w:r>
        <w:fldChar w:fldCharType="end"/>
      </w:r>
      <w:r w:rsidR="00231A3F">
        <w:t>, to update the roadmap</w:t>
      </w:r>
    </w:p>
  </w:comment>
  <w:comment w:id="1192" w:author="Samuel, Emil Justin (Justin)" w:date="2022-01-09T22:10:00Z" w:initials="SEJ(">
    <w:p w14:paraId="72D35B66" w14:textId="08A23EA1" w:rsidR="00ED4003" w:rsidRDefault="00ED4003">
      <w:pPr>
        <w:pStyle w:val="CommentText"/>
      </w:pPr>
      <w:r>
        <w:rPr>
          <w:rStyle w:val="CommentReference"/>
        </w:rPr>
        <w:annotationRef/>
      </w:r>
      <w:r w:rsidR="006E49A1">
        <w:fldChar w:fldCharType="begin"/>
      </w:r>
      <w:r w:rsidR="006E49A1">
        <w:instrText xml:space="preserve"> HYPERLINK "mailto:henk.hoevelaken@dxc.com" </w:instrText>
      </w:r>
      <w:bookmarkStart w:id="1196" w:name="_@_F9DBEDD2B408411192E1F26BCDDD9B02Z"/>
      <w:r w:rsidR="006E49A1">
        <w:rPr>
          <w:rStyle w:val="Mention"/>
        </w:rPr>
        <w:fldChar w:fldCharType="separate"/>
      </w:r>
      <w:bookmarkEnd w:id="1196"/>
      <w:r w:rsidR="006E49A1" w:rsidRPr="006E49A1">
        <w:rPr>
          <w:rStyle w:val="Mention"/>
          <w:noProof/>
        </w:rPr>
        <w:t>@Hoevelaken, Henk</w:t>
      </w:r>
      <w:r w:rsidR="006E49A1">
        <w:fldChar w:fldCharType="end"/>
      </w:r>
      <w:r w:rsidR="006E49A1">
        <w:t>, would appreciate if you can validate the roadmap</w:t>
      </w:r>
    </w:p>
  </w:comment>
  <w:comment w:id="1193" w:author="Hoevelaken, Henk" w:date="2022-01-10T04:08:00Z" w:initials="HH">
    <w:p w14:paraId="6AF38749" w14:textId="23022B39" w:rsidR="49ACD3E1" w:rsidRDefault="49ACD3E1">
      <w:pPr>
        <w:pStyle w:val="CommentText"/>
      </w:pPr>
      <w:r>
        <w:t>I will do that and let you know. I see that you have taken the latest one that I published, so that is a good start, but things might change</w:t>
      </w:r>
      <w:r>
        <w:rPr>
          <w:rStyle w:val="CommentReference"/>
        </w:rPr>
        <w:annotationRef/>
      </w:r>
    </w:p>
  </w:comment>
  <w:comment w:id="1198" w:author="Samuel, Emil Justin (Justin)" w:date="2022-01-09T22:12:00Z" w:initials="SEJ(">
    <w:p w14:paraId="2EA441D0" w14:textId="5747E970" w:rsidR="00587267" w:rsidRDefault="00587267">
      <w:pPr>
        <w:pStyle w:val="CommentText"/>
      </w:pPr>
      <w:r>
        <w:rPr>
          <w:rStyle w:val="CommentReference"/>
        </w:rPr>
        <w:annotationRef/>
      </w:r>
      <w:r>
        <w:t>Table will b</w:t>
      </w:r>
      <w:r w:rsidR="00334844">
        <w:t>e</w:t>
      </w:r>
      <w:r>
        <w:t xml:space="preserve"> updated as per the </w:t>
      </w:r>
      <w:r w:rsidR="00334844">
        <w:t>above image</w:t>
      </w:r>
    </w:p>
  </w:comment>
  <w:comment w:id="1446" w:author="Samuel, Emil Justin (Justin)" w:date="2022-01-09T22:13:00Z" w:initials="SEJ(">
    <w:p w14:paraId="5039400D" w14:textId="08A66EC8" w:rsidR="00650DD5" w:rsidRDefault="00650DD5">
      <w:pPr>
        <w:pStyle w:val="CommentText"/>
      </w:pPr>
      <w:r>
        <w:rPr>
          <w:rStyle w:val="CommentReference"/>
        </w:rPr>
        <w:annotationRef/>
      </w:r>
      <w:r w:rsidR="00907E18">
        <w:t>Do we need this? I think this can be removed</w:t>
      </w:r>
    </w:p>
  </w:comment>
  <w:comment w:id="1475" w:author="Samuel, Emil Justin (Justin)" w:date="2022-01-09T22:20:00Z" w:initials="SEJ(">
    <w:p w14:paraId="2FB29B22" w14:textId="348DA97D" w:rsidR="009451D9" w:rsidRDefault="009451D9">
      <w:pPr>
        <w:pStyle w:val="CommentText"/>
      </w:pPr>
      <w:r>
        <w:rPr>
          <w:rStyle w:val="CommentReference"/>
        </w:rPr>
        <w:annotationRef/>
      </w:r>
      <w:r>
        <w:t>Need to change</w:t>
      </w:r>
    </w:p>
  </w:comment>
  <w:comment w:id="1499" w:author="Samuel, Emil Justin (Justin)" w:date="2022-01-09T22:22:00Z" w:initials="SEJ(">
    <w:p w14:paraId="3404B877" w14:textId="10D5F7A7" w:rsidR="002D5CED" w:rsidRDefault="002D5CED">
      <w:pPr>
        <w:pStyle w:val="CommentText"/>
      </w:pPr>
      <w:r>
        <w:rPr>
          <w:rStyle w:val="CommentReference"/>
        </w:rPr>
        <w:annotationRef/>
      </w:r>
      <w:r>
        <w:t>Need to replace with updated s</w:t>
      </w:r>
      <w:r w:rsidR="001E648C">
        <w:t>creenshot</w:t>
      </w:r>
    </w:p>
  </w:comment>
  <w:comment w:id="1507" w:author="Samuel, Emil Justin (Justin)" w:date="2022-01-09T22:24:00Z" w:initials="SEJ(">
    <w:p w14:paraId="307A70B7" w14:textId="38070E88" w:rsidR="00565DB2" w:rsidRDefault="00565DB2">
      <w:pPr>
        <w:pStyle w:val="CommentText"/>
      </w:pPr>
      <w:r>
        <w:rPr>
          <w:rStyle w:val="CommentReference"/>
        </w:rPr>
        <w:annotationRef/>
      </w:r>
      <w:r w:rsidR="00182DE4">
        <w:t>Need to verify if this is part of the present release</w:t>
      </w:r>
    </w:p>
  </w:comment>
  <w:comment w:id="1512" w:author="Samuel, Emil Justin (Justin)" w:date="2022-01-09T22:27:00Z" w:initials="SEJ(">
    <w:p w14:paraId="127CDA65" w14:textId="4CB4A310" w:rsidR="009132F7" w:rsidRDefault="009132F7">
      <w:pPr>
        <w:pStyle w:val="CommentText"/>
      </w:pPr>
      <w:r>
        <w:rPr>
          <w:rStyle w:val="CommentReference"/>
        </w:rPr>
        <w:annotationRef/>
      </w:r>
      <w:r>
        <w:fldChar w:fldCharType="begin"/>
      </w:r>
      <w:r>
        <w:instrText xml:space="preserve"> HYPERLINK "mailto:balu@dxc.com" </w:instrText>
      </w:r>
      <w:bookmarkStart w:id="1514" w:name="_@_8EC0106D383A4D179522C537CDA32BF0Z"/>
      <w:r>
        <w:rPr>
          <w:rStyle w:val="Mention"/>
        </w:rPr>
        <w:fldChar w:fldCharType="separate"/>
      </w:r>
      <w:bookmarkEnd w:id="1514"/>
      <w:r w:rsidRPr="009132F7">
        <w:rPr>
          <w:rStyle w:val="Mention"/>
          <w:noProof/>
        </w:rPr>
        <w:t>@Subramanyam, Bala (GSC)</w:t>
      </w:r>
      <w:r>
        <w:fldChar w:fldCharType="end"/>
      </w:r>
      <w:r>
        <w:t xml:space="preserve">, shall we </w:t>
      </w:r>
      <w:r w:rsidR="009C7FD6">
        <w:t>put the Architecture in another document</w:t>
      </w:r>
      <w:r w:rsidR="007B49D1">
        <w:t>/PPT</w:t>
      </w:r>
      <w:r w:rsidR="009C7FD6">
        <w:t xml:space="preserve"> and refer them here</w:t>
      </w:r>
    </w:p>
  </w:comment>
  <w:comment w:id="1562" w:author="Samuel, Emil Justin (Justin)" w:date="2022-01-09T22:25:00Z" w:initials="SEJ(">
    <w:p w14:paraId="786BC7F9" w14:textId="341E890F" w:rsidR="00995617" w:rsidRDefault="00995617">
      <w:pPr>
        <w:pStyle w:val="CommentText"/>
      </w:pPr>
      <w:r>
        <w:rPr>
          <w:rStyle w:val="CommentReference"/>
        </w:rPr>
        <w:annotationRef/>
      </w:r>
      <w:r>
        <w:fldChar w:fldCharType="begin"/>
      </w:r>
      <w:r>
        <w:instrText xml:space="preserve"> HYPERLINK "mailto:riya.simongoswami@dxc.com" </w:instrText>
      </w:r>
      <w:bookmarkStart w:id="1565" w:name="_@_2FD592CFB86F4E7D96570F647D1A00CAZ"/>
      <w:r>
        <w:rPr>
          <w:rStyle w:val="Mention"/>
        </w:rPr>
        <w:fldChar w:fldCharType="separate"/>
      </w:r>
      <w:bookmarkEnd w:id="1565"/>
      <w:r w:rsidRPr="00995617">
        <w:rPr>
          <w:rStyle w:val="Mention"/>
          <w:noProof/>
        </w:rPr>
        <w:t>@Simon Goswami, Riya</w:t>
      </w:r>
      <w:r>
        <w:fldChar w:fldCharType="end"/>
      </w:r>
      <w:r>
        <w:t xml:space="preserve"> please update </w:t>
      </w:r>
      <w:r w:rsidR="009132F7">
        <w:t>with Mark’s replaced resource details</w:t>
      </w:r>
    </w:p>
  </w:comment>
  <w:comment w:id="1655" w:author="Samuel, Emil Justin (Justin)" w:date="2022-01-09T22:32:00Z" w:initials="SEJ(">
    <w:p w14:paraId="7D37C1E4" w14:textId="5E3FCF8F" w:rsidR="00D42205" w:rsidRDefault="00D42205">
      <w:pPr>
        <w:pStyle w:val="CommentText"/>
      </w:pPr>
      <w:r>
        <w:rPr>
          <w:rStyle w:val="CommentReference"/>
        </w:rPr>
        <w:annotationRef/>
      </w:r>
      <w:r>
        <w:t>We can remove this section</w:t>
      </w:r>
    </w:p>
  </w:comment>
  <w:comment w:id="1673" w:author="Samuel, Emil Justin (Justin)" w:date="2022-01-09T22:33:00Z" w:initials="SEJ(">
    <w:p w14:paraId="5FE33621" w14:textId="44D7952D" w:rsidR="00D54341" w:rsidRDefault="00D54341">
      <w:pPr>
        <w:pStyle w:val="CommentText"/>
      </w:pPr>
      <w:r>
        <w:rPr>
          <w:rStyle w:val="CommentReference"/>
        </w:rPr>
        <w:annotationRef/>
      </w:r>
      <w:r>
        <w:t>We will have to create a table with details on delivery l</w:t>
      </w:r>
      <w:r w:rsidR="00AA67C9">
        <w:t>ocation, moreover we need to mention about possibili</w:t>
      </w:r>
      <w:r w:rsidR="00E019A2">
        <w:t>ty of Country/region specific delivery requirements</w:t>
      </w:r>
    </w:p>
  </w:comment>
  <w:comment w:id="1695" w:author="Samuel, Emil Justin (Justin)" w:date="2022-01-09T22:35:00Z" w:initials="SEJ(">
    <w:p w14:paraId="3FD39BCA" w14:textId="6F0948F6" w:rsidR="00666569" w:rsidRDefault="00666569">
      <w:pPr>
        <w:pStyle w:val="CommentText"/>
      </w:pPr>
      <w:r>
        <w:rPr>
          <w:rStyle w:val="CommentReference"/>
        </w:rPr>
        <w:annotationRef/>
      </w:r>
      <w:r>
        <w:t xml:space="preserve">Need to </w:t>
      </w:r>
      <w:r w:rsidR="00ED1FBD">
        <w:t>check and update the T &amp; T timeline / phases as per ITTP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3BC701" w15:done="0"/>
  <w15:commentEx w15:paraId="46E8ADD9" w15:done="0"/>
  <w15:commentEx w15:paraId="141042EA" w15:done="0"/>
  <w15:commentEx w15:paraId="68BB500D" w15:done="0"/>
  <w15:commentEx w15:paraId="72D35B66" w15:done="0"/>
  <w15:commentEx w15:paraId="6AF38749" w15:paraIdParent="72D35B66" w15:done="0"/>
  <w15:commentEx w15:paraId="2EA441D0" w15:done="0"/>
  <w15:commentEx w15:paraId="5039400D" w15:done="0"/>
  <w15:commentEx w15:paraId="2FB29B22" w15:done="0"/>
  <w15:commentEx w15:paraId="3404B877" w15:done="0"/>
  <w15:commentEx w15:paraId="307A70B7" w15:done="0"/>
  <w15:commentEx w15:paraId="127CDA65" w15:done="0"/>
  <w15:commentEx w15:paraId="786BC7F9" w15:done="0"/>
  <w15:commentEx w15:paraId="7D37C1E4" w15:done="0"/>
  <w15:commentEx w15:paraId="5FE33621" w15:done="0"/>
  <w15:commentEx w15:paraId="3FD39B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866E02" w16cex:dateUtc="2022-01-10T03:04:00Z"/>
  <w16cex:commentExtensible w16cex:durableId="25866ED5" w16cex:dateUtc="2022-01-10T03:07:00Z"/>
  <w16cex:commentExtensible w16cex:durableId="25866E6A" w16cex:dateUtc="2022-01-10T03:05:00Z"/>
  <w16cex:commentExtensible w16cex:durableId="258BD95C" w16cex:dateUtc="2022-01-14T05:43:00Z"/>
  <w16cex:commentExtensible w16cex:durableId="25866F8B" w16cex:dateUtc="2022-01-10T03:10:00Z"/>
  <w16cex:commentExtensible w16cex:durableId="55753BB2" w16cex:dateUtc="2022-01-10T09:08:00Z"/>
  <w16cex:commentExtensible w16cex:durableId="25866FF5" w16cex:dateUtc="2022-01-10T03:12:00Z"/>
  <w16cex:commentExtensible w16cex:durableId="2586703B" w16cex:dateUtc="2022-01-10T03:13:00Z"/>
  <w16cex:commentExtensible w16cex:durableId="258671BD" w16cex:dateUtc="2022-01-10T03:20:00Z"/>
  <w16cex:commentExtensible w16cex:durableId="25867238" w16cex:dateUtc="2022-01-10T03:22:00Z"/>
  <w16cex:commentExtensible w16cex:durableId="258672A8" w16cex:dateUtc="2022-01-10T03:24:00Z"/>
  <w16cex:commentExtensible w16cex:durableId="25867365" w16cex:dateUtc="2022-01-10T03:27:00Z"/>
  <w16cex:commentExtensible w16cex:durableId="2586731C" w16cex:dateUtc="2022-01-10T03:25:00Z"/>
  <w16cex:commentExtensible w16cex:durableId="258674A4" w16cex:dateUtc="2022-01-10T03:32:00Z"/>
  <w16cex:commentExtensible w16cex:durableId="258674D1" w16cex:dateUtc="2022-01-10T03:33:00Z"/>
  <w16cex:commentExtensible w16cex:durableId="2586756B" w16cex:dateUtc="2022-01-10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3BC701" w16cid:durableId="25866E02"/>
  <w16cid:commentId w16cid:paraId="46E8ADD9" w16cid:durableId="25866ED5"/>
  <w16cid:commentId w16cid:paraId="141042EA" w16cid:durableId="25866E6A"/>
  <w16cid:commentId w16cid:paraId="68BB500D" w16cid:durableId="258BD95C"/>
  <w16cid:commentId w16cid:paraId="72D35B66" w16cid:durableId="25866F8B"/>
  <w16cid:commentId w16cid:paraId="6AF38749" w16cid:durableId="55753BB2"/>
  <w16cid:commentId w16cid:paraId="2EA441D0" w16cid:durableId="25866FF5"/>
  <w16cid:commentId w16cid:paraId="5039400D" w16cid:durableId="2586703B"/>
  <w16cid:commentId w16cid:paraId="2FB29B22" w16cid:durableId="258671BD"/>
  <w16cid:commentId w16cid:paraId="3404B877" w16cid:durableId="25867238"/>
  <w16cid:commentId w16cid:paraId="307A70B7" w16cid:durableId="258672A8"/>
  <w16cid:commentId w16cid:paraId="127CDA65" w16cid:durableId="25867365"/>
  <w16cid:commentId w16cid:paraId="786BC7F9" w16cid:durableId="2586731C"/>
  <w16cid:commentId w16cid:paraId="7D37C1E4" w16cid:durableId="258674A4"/>
  <w16cid:commentId w16cid:paraId="5FE33621" w16cid:durableId="258674D1"/>
  <w16cid:commentId w16cid:paraId="3FD39BCA" w16cid:durableId="258675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0305C" w14:textId="77777777" w:rsidR="00C423ED" w:rsidRDefault="00C423ED">
      <w:r>
        <w:separator/>
      </w:r>
    </w:p>
  </w:endnote>
  <w:endnote w:type="continuationSeparator" w:id="0">
    <w:p w14:paraId="090411C2" w14:textId="77777777" w:rsidR="00C423ED" w:rsidRDefault="00C423ED">
      <w:r>
        <w:continuationSeparator/>
      </w:r>
    </w:p>
  </w:endnote>
  <w:endnote w:type="continuationNotice" w:id="1">
    <w:p w14:paraId="71B33CCA" w14:textId="77777777" w:rsidR="00C423ED" w:rsidRDefault="00C423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B4C3" w14:textId="77777777" w:rsidR="00763E17" w:rsidRDefault="00763E17" w:rsidP="00902A87">
    <w:pPr>
      <w:tabs>
        <w:tab w:val="right" w:pos="8525"/>
      </w:tabs>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051832"/>
      <w:docPartObj>
        <w:docPartGallery w:val="Page Numbers (Bottom of Page)"/>
        <w:docPartUnique/>
      </w:docPartObj>
    </w:sdtPr>
    <w:sdtEndPr/>
    <w:sdtContent>
      <w:sdt>
        <w:sdtPr>
          <w:id w:val="1869569019"/>
          <w:docPartObj>
            <w:docPartGallery w:val="Page Numbers (Top of Page)"/>
            <w:docPartUnique/>
          </w:docPartObj>
        </w:sdtPr>
        <w:sdtEndPr/>
        <w:sdtContent>
          <w:p w14:paraId="3931FFDA" w14:textId="77777777" w:rsidR="00763E17" w:rsidRDefault="00763E17" w:rsidP="009610C1">
            <w:pPr>
              <w:pStyle w:val="footer0"/>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14</w:t>
            </w:r>
            <w:r>
              <w:rPr>
                <w:b/>
                <w:bCs/>
                <w:sz w:val="24"/>
                <w:szCs w:val="24"/>
              </w:rPr>
              <w:fldChar w:fldCharType="end"/>
            </w:r>
          </w:p>
        </w:sdtContent>
      </w:sdt>
    </w:sdtContent>
  </w:sdt>
  <w:p w14:paraId="4E311E5E" w14:textId="77777777" w:rsidR="00763E17" w:rsidRPr="003C4F7C" w:rsidRDefault="00763E17" w:rsidP="009610C1">
    <w:r w:rsidRPr="00125485">
      <w:rPr>
        <w:sz w:val="16"/>
        <w:szCs w:val="16"/>
        <w:lang w:val="en-AU"/>
      </w:rPr>
      <w:t>© 2017 DXC Technology Company. All rights reserved.</w:t>
    </w:r>
    <w:r w:rsidRPr="00125485">
      <w:rPr>
        <w:sz w:val="16"/>
        <w:szCs w:val="16"/>
        <w:lang w:val="en-AU"/>
      </w:rPr>
      <w:br/>
    </w:r>
    <w:r w:rsidRPr="00125485">
      <w:rPr>
        <w:sz w:val="16"/>
        <w:szCs w:val="16"/>
        <w:lang w:val="en-GB"/>
      </w:rPr>
      <w:t xml:space="preserve">DXC </w:t>
    </w:r>
    <w:r>
      <w:rPr>
        <w:sz w:val="16"/>
        <w:szCs w:val="16"/>
        <w:lang w:val="en-GB"/>
      </w:rPr>
      <w:t xml:space="preserve">Technology </w:t>
    </w:r>
    <w:r w:rsidRPr="00125485">
      <w:rPr>
        <w:sz w:val="16"/>
        <w:szCs w:val="16"/>
        <w:lang w:val="en-GB"/>
      </w:rPr>
      <w:t>Confidential Information</w:t>
    </w:r>
    <w:r w:rsidRPr="00125485">
      <w:rPr>
        <w:rFonts w:cs="Arial"/>
        <w:sz w:val="16"/>
        <w:szCs w:val="16"/>
      </w:rPr>
      <w:t>.</w:t>
    </w:r>
    <w:r>
      <w:rPr>
        <w:noProof/>
      </w:rPr>
      <w:drawing>
        <wp:anchor distT="0" distB="0" distL="114300" distR="114300" simplePos="0" relativeHeight="251658242" behindDoc="1" locked="1" layoutInCell="1" allowOverlap="1" wp14:anchorId="7F37450B" wp14:editId="0660A19F">
          <wp:simplePos x="0" y="0"/>
          <wp:positionH relativeFrom="leftMargin">
            <wp:posOffset>127635</wp:posOffset>
          </wp:positionH>
          <wp:positionV relativeFrom="page">
            <wp:posOffset>9865360</wp:posOffset>
          </wp:positionV>
          <wp:extent cx="622300" cy="438785"/>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xc_logo_vt_blk_rgb_15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22300" cy="438785"/>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992C" w14:textId="0085C0B9" w:rsidR="00763E17" w:rsidRDefault="00763E17">
    <w:pPr>
      <w:pStyle w:val="Footer"/>
    </w:pPr>
  </w:p>
  <w:p w14:paraId="2CFB5FAB" w14:textId="77777777" w:rsidR="00763E17" w:rsidRPr="006D7DAF" w:rsidRDefault="00763E17" w:rsidP="00763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1E447" w14:textId="77777777" w:rsidR="00C423ED" w:rsidRDefault="00C423ED">
      <w:r>
        <w:separator/>
      </w:r>
    </w:p>
  </w:footnote>
  <w:footnote w:type="continuationSeparator" w:id="0">
    <w:p w14:paraId="7C4812A4" w14:textId="77777777" w:rsidR="00C423ED" w:rsidRDefault="00C423ED">
      <w:r>
        <w:continuationSeparator/>
      </w:r>
    </w:p>
  </w:footnote>
  <w:footnote w:type="continuationNotice" w:id="1">
    <w:p w14:paraId="42A03D8C" w14:textId="77777777" w:rsidR="00C423ED" w:rsidRDefault="00C423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B4C2" w14:textId="77777777" w:rsidR="00763E17" w:rsidRDefault="00763E17" w:rsidP="00A52CD9">
    <w:pPr>
      <w:pStyle w:val="BodyText"/>
    </w:pPr>
    <w:r>
      <w:rPr>
        <w:noProof/>
      </w:rPr>
      <mc:AlternateContent>
        <mc:Choice Requires="wps">
          <w:drawing>
            <wp:anchor distT="0" distB="0" distL="114300" distR="114300" simplePos="0" relativeHeight="251658241" behindDoc="0" locked="0" layoutInCell="1" allowOverlap="1" wp14:anchorId="1C98B4CC" wp14:editId="1C98B4CD">
              <wp:simplePos x="0" y="0"/>
              <wp:positionH relativeFrom="column">
                <wp:posOffset>-1187450</wp:posOffset>
              </wp:positionH>
              <wp:positionV relativeFrom="paragraph">
                <wp:posOffset>-335915</wp:posOffset>
              </wp:positionV>
              <wp:extent cx="868680" cy="868680"/>
              <wp:effectExtent l="0" t="0" r="7620" b="7620"/>
              <wp:wrapNone/>
              <wp:docPr id="56" name="Text Box 56" descr="logohead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868680"/>
                      </a:xfrm>
                      <a:prstGeom prst="rect">
                        <a:avLst/>
                      </a:prstGeom>
                      <a:solidFill>
                        <a:srgbClr val="EE252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98B4FF" w14:textId="77777777" w:rsidR="00763E17" w:rsidRDefault="00763E17"/>
                        <w:p w14:paraId="1C98B500" w14:textId="77777777" w:rsidR="00763E17" w:rsidRDefault="00763E17"/>
                        <w:p w14:paraId="1C98B501" w14:textId="77777777" w:rsidR="00763E17" w:rsidRDefault="00763E17"/>
                        <w:p w14:paraId="1C98B502" w14:textId="77777777" w:rsidR="00763E17" w:rsidRDefault="00763E17"/>
                        <w:p w14:paraId="1C98B503" w14:textId="77777777" w:rsidR="00763E17" w:rsidRDefault="00763E17"/>
                        <w:p w14:paraId="1C98B504" w14:textId="77777777" w:rsidR="00763E17" w:rsidRDefault="00763E17"/>
                        <w:p w14:paraId="1C98B505" w14:textId="77777777" w:rsidR="00763E17" w:rsidRDefault="00763E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98B4CC" id="_x0000_t202" coordsize="21600,21600" o:spt="202" path="m,l,21600r21600,l21600,xe">
              <v:stroke joinstyle="miter"/>
              <v:path gradientshapeok="t" o:connecttype="rect"/>
            </v:shapetype>
            <v:shape id="Text Box 56" o:spid="_x0000_s1036" type="#_x0000_t202" alt="logoheader" style="position:absolute;left:0;text-align:left;margin-left:-93.5pt;margin-top:-26.45pt;width:68.4pt;height:6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" fillcolor="#ee2525" stroked="f">
              <v:textbox>
                <w:txbxContent>
                  <w:p w14:paraId="1C98B4FF" w14:textId="77777777" w:rsidR="00763E17" w:rsidRDefault="00763E17"/>
                  <w:p w14:paraId="1C98B500" w14:textId="77777777" w:rsidR="00763E17" w:rsidRDefault="00763E17"/>
                  <w:p w14:paraId="1C98B501" w14:textId="77777777" w:rsidR="00763E17" w:rsidRDefault="00763E17"/>
                  <w:p w14:paraId="1C98B502" w14:textId="77777777" w:rsidR="00763E17" w:rsidRDefault="00763E17"/>
                  <w:p w14:paraId="1C98B503" w14:textId="77777777" w:rsidR="00763E17" w:rsidRDefault="00763E17"/>
                  <w:p w14:paraId="1C98B504" w14:textId="77777777" w:rsidR="00763E17" w:rsidRDefault="00763E17"/>
                  <w:p w14:paraId="1C98B505" w14:textId="77777777" w:rsidR="00763E17" w:rsidRDefault="00763E17"/>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B4C4" w14:textId="08B359F6" w:rsidR="00763E17" w:rsidRDefault="00763E17">
    <w:pPr>
      <w:pStyle w:val="header0"/>
    </w:pPr>
    <w:r>
      <w:rPr>
        <w:noProof/>
      </w:rPr>
      <w:drawing>
        <wp:anchor distT="0" distB="0" distL="114300" distR="114300" simplePos="0" relativeHeight="251658240" behindDoc="1" locked="0" layoutInCell="1" allowOverlap="1" wp14:anchorId="1C98B4D0" wp14:editId="638EED55">
          <wp:simplePos x="0" y="0"/>
          <wp:positionH relativeFrom="column">
            <wp:posOffset>2360295</wp:posOffset>
          </wp:positionH>
          <wp:positionV relativeFrom="paragraph">
            <wp:posOffset>142240</wp:posOffset>
          </wp:positionV>
          <wp:extent cx="1741170" cy="31251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xc_wordmark_blk_rgb_150.png"/>
                  <pic:cNvPicPr/>
                </pic:nvPicPr>
                <pic:blipFill>
                  <a:blip r:embed="rId1">
                    <a:extLst>
                      <a:ext uri="{28A0092B-C50C-407E-A947-70E740481C1C}">
                        <a14:useLocalDpi xmlns:a14="http://schemas.microsoft.com/office/drawing/2010/main" val="0"/>
                      </a:ext>
                    </a:extLst>
                  </a:blip>
                  <a:stretch>
                    <a:fillRect/>
                  </a:stretch>
                </pic:blipFill>
                <pic:spPr>
                  <a:xfrm>
                    <a:off x="0" y="0"/>
                    <a:ext cx="1741170" cy="31251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B4C7" w14:textId="442C1ABE" w:rsidR="00763E17" w:rsidRPr="006065E2" w:rsidRDefault="00763E17" w:rsidP="006065E2">
    <w:pPr>
      <w:spacing w:before="120"/>
      <w:jc w:val="right"/>
      <w:rPr>
        <w:rFonts w:cs="Arial"/>
        <w:color w:val="auto"/>
        <w:sz w:val="20"/>
      </w:rPr>
    </w:pPr>
    <w:r>
      <w:rPr>
        <w:rFonts w:cs="Arial"/>
        <w:color w:val="auto"/>
        <w:sz w:val="20"/>
      </w:rPr>
      <w:t>Uptime Solution Guide</w:t>
    </w:r>
  </w:p>
  <w:p w14:paraId="1C76F5C6" w14:textId="77777777" w:rsidR="00763E17" w:rsidRDefault="00763E1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C80C" w14:textId="77777777" w:rsidR="00763E17" w:rsidRPr="00CB7E5F" w:rsidRDefault="00763E17" w:rsidP="00763E17"/>
  <w:p w14:paraId="3DC661C1" w14:textId="77777777" w:rsidR="00763E17" w:rsidRPr="00FA160D" w:rsidRDefault="00763E17" w:rsidP="00763E17"/>
</w:hdr>
</file>

<file path=word/intelligence.xml><?xml version="1.0" encoding="utf-8"?>
<int:Intelligence xmlns:int="http://schemas.microsoft.com/office/intelligence/2019/intelligence">
  <int:IntelligenceSettings/>
  <int:Manifest>
    <int:WordHash hashCode="Z3LGHEOK1KuJZP" id="u5oOxWS3"/>
  </int:Manifest>
  <int:Observations>
    <int:Content id="u5oOxWS3">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B87"/>
    <w:multiLevelType w:val="hybridMultilevel"/>
    <w:tmpl w:val="D098FF4A"/>
    <w:lvl w:ilvl="0" w:tplc="666E29D4">
      <w:start w:val="1"/>
      <w:numFmt w:val="bullet"/>
      <w:pStyle w:val="TableText10Bullet1Single"/>
      <w:lvlText w:val=""/>
      <w:lvlJc w:val="left"/>
      <w:pPr>
        <w:ind w:left="720" w:hanging="360"/>
      </w:pPr>
      <w:rPr>
        <w:rFonts w:ascii="Symbol" w:hAnsi="Symbol"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B571B"/>
    <w:multiLevelType w:val="hybridMultilevel"/>
    <w:tmpl w:val="587E65B8"/>
    <w:lvl w:ilvl="0" w:tplc="A38226F4">
      <w:numFmt w:val="none"/>
      <w:pStyle w:val="BulletSubnumber"/>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3B21FA"/>
    <w:multiLevelType w:val="multilevel"/>
    <w:tmpl w:val="0A26AA1A"/>
    <w:styleLink w:val="SWNumbering"/>
    <w:lvl w:ilvl="0">
      <w:start w:val="1"/>
      <w:numFmt w:val="decimal"/>
      <w:pStyle w:val="SWHead1"/>
      <w:lvlText w:val="%1."/>
      <w:lvlJc w:val="left"/>
      <w:pPr>
        <w:tabs>
          <w:tab w:val="num" w:pos="1418"/>
        </w:tabs>
        <w:ind w:left="1418" w:hanging="1418"/>
      </w:pPr>
      <w:rPr>
        <w:rFonts w:hint="default"/>
      </w:rPr>
    </w:lvl>
    <w:lvl w:ilvl="1">
      <w:start w:val="1"/>
      <w:numFmt w:val="decimal"/>
      <w:pStyle w:val="SWHead2"/>
      <w:lvlText w:val="%1.%2"/>
      <w:lvlJc w:val="left"/>
      <w:pPr>
        <w:tabs>
          <w:tab w:val="num" w:pos="1418"/>
        </w:tabs>
        <w:ind w:left="1418" w:hanging="1418"/>
      </w:pPr>
      <w:rPr>
        <w:rFonts w:hint="default"/>
      </w:rPr>
    </w:lvl>
    <w:lvl w:ilvl="2">
      <w:start w:val="1"/>
      <w:numFmt w:val="decimal"/>
      <w:pStyle w:val="SWHead3"/>
      <w:lvlText w:val="%1.%2.%3"/>
      <w:lvlJc w:val="left"/>
      <w:pPr>
        <w:tabs>
          <w:tab w:val="num" w:pos="1418"/>
        </w:tabs>
        <w:ind w:left="1418" w:hanging="1418"/>
      </w:pPr>
      <w:rPr>
        <w:rFonts w:hint="default"/>
      </w:rPr>
    </w:lvl>
    <w:lvl w:ilvl="3">
      <w:start w:val="1"/>
      <w:numFmt w:val="decimal"/>
      <w:pStyle w:val="SWHead4"/>
      <w:lvlText w:val="%1.%2.%3.%4"/>
      <w:lvlJc w:val="left"/>
      <w:pPr>
        <w:tabs>
          <w:tab w:val="num" w:pos="1440"/>
        </w:tabs>
        <w:ind w:left="1418" w:hanging="1418"/>
      </w:pPr>
      <w:rPr>
        <w:rFonts w:hint="default"/>
      </w:rPr>
    </w:lvl>
    <w:lvl w:ilvl="4">
      <w:start w:val="1"/>
      <w:numFmt w:val="decimal"/>
      <w:pStyle w:val="SWHead5"/>
      <w:lvlText w:val="%1.%2.%3.%4.%5"/>
      <w:lvlJc w:val="left"/>
      <w:pPr>
        <w:tabs>
          <w:tab w:val="num" w:pos="1418"/>
        </w:tabs>
        <w:ind w:left="1418" w:hanging="1418"/>
      </w:pPr>
      <w:rPr>
        <w:rFonts w:hint="default"/>
      </w:rPr>
    </w:lvl>
    <w:lvl w:ilvl="5">
      <w:start w:val="1"/>
      <w:numFmt w:val="lowerLetter"/>
      <w:lvlText w:val="%6."/>
      <w:lvlJc w:val="left"/>
      <w:pPr>
        <w:tabs>
          <w:tab w:val="num" w:pos="1843"/>
        </w:tabs>
        <w:ind w:left="1843" w:hanging="425"/>
      </w:pPr>
      <w:rPr>
        <w:rFonts w:hint="default"/>
      </w:rPr>
    </w:lvl>
    <w:lvl w:ilvl="6">
      <w:start w:val="1"/>
      <w:numFmt w:val="lowerRoman"/>
      <w:lvlText w:val="%7."/>
      <w:lvlJc w:val="left"/>
      <w:pPr>
        <w:tabs>
          <w:tab w:val="num" w:pos="2552"/>
        </w:tabs>
        <w:ind w:left="2552" w:hanging="709"/>
      </w:pPr>
      <w:rPr>
        <w:rFonts w:hint="default"/>
      </w:rPr>
    </w:lvl>
    <w:lvl w:ilvl="7">
      <w:start w:val="1"/>
      <w:numFmt w:val="upperLetter"/>
      <w:lvlText w:val="%8."/>
      <w:lvlJc w:val="left"/>
      <w:pPr>
        <w:tabs>
          <w:tab w:val="num" w:pos="2977"/>
        </w:tabs>
        <w:ind w:left="2977" w:hanging="425"/>
      </w:pPr>
      <w:rPr>
        <w:rFonts w:hint="default"/>
      </w:rPr>
    </w:lvl>
    <w:lvl w:ilvl="8">
      <w:start w:val="1"/>
      <w:numFmt w:val="none"/>
      <w:lvlText w:val=""/>
      <w:lvlJc w:val="left"/>
      <w:pPr>
        <w:ind w:left="3240" w:hanging="360"/>
      </w:pPr>
      <w:rPr>
        <w:rFonts w:hint="default"/>
      </w:rPr>
    </w:lvl>
  </w:abstractNum>
  <w:abstractNum w:abstractNumId="3" w15:restartNumberingAfterBreak="0">
    <w:nsid w:val="04375C88"/>
    <w:multiLevelType w:val="hybridMultilevel"/>
    <w:tmpl w:val="42704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8D4D54"/>
    <w:multiLevelType w:val="hybridMultilevel"/>
    <w:tmpl w:val="C4441A20"/>
    <w:lvl w:ilvl="0" w:tplc="C902F888">
      <w:start w:val="4"/>
      <w:numFmt w:val="bullet"/>
      <w:lvlText w:val="•"/>
      <w:lvlJc w:val="left"/>
      <w:pPr>
        <w:ind w:left="720" w:hanging="72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625FB"/>
    <w:multiLevelType w:val="hybridMultilevel"/>
    <w:tmpl w:val="F9968804"/>
    <w:lvl w:ilvl="0" w:tplc="952AF036">
      <w:start w:val="1"/>
      <w:numFmt w:val="bullet"/>
      <w:pStyle w:val="Index5"/>
      <w:lvlText w:val=""/>
      <w:lvlJc w:val="left"/>
      <w:pPr>
        <w:tabs>
          <w:tab w:val="num" w:pos="360"/>
        </w:tabs>
        <w:ind w:left="360" w:hanging="360"/>
      </w:pPr>
      <w:rPr>
        <w:rFonts w:ascii="Symbol" w:hAnsi="Symbol" w:hint="default"/>
        <w:b w:val="0"/>
        <w:i w:val="0"/>
        <w:color w:val="FFFFFF"/>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627828"/>
    <w:multiLevelType w:val="hybridMultilevel"/>
    <w:tmpl w:val="95A0AC18"/>
    <w:lvl w:ilvl="0" w:tplc="AF106CC4">
      <w:start w:val="1"/>
      <w:numFmt w:val="bullet"/>
      <w:pStyle w:val="Bullet3Double"/>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76A1E77"/>
    <w:multiLevelType w:val="hybridMultilevel"/>
    <w:tmpl w:val="CDEC6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A60755"/>
    <w:multiLevelType w:val="hybridMultilevel"/>
    <w:tmpl w:val="1158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A5336D"/>
    <w:multiLevelType w:val="hybridMultilevel"/>
    <w:tmpl w:val="297E511E"/>
    <w:lvl w:ilvl="0" w:tplc="7A80ED68">
      <w:start w:val="1"/>
      <w:numFmt w:val="bullet"/>
      <w:lvlText w:val="o"/>
      <w:lvlJc w:val="left"/>
      <w:pPr>
        <w:tabs>
          <w:tab w:val="num" w:pos="360"/>
        </w:tabs>
        <w:ind w:left="360" w:hanging="360"/>
      </w:pPr>
      <w:rPr>
        <w:rFonts w:ascii="Courier New" w:hAnsi="Courier New" w:hint="default"/>
      </w:rPr>
    </w:lvl>
    <w:lvl w:ilvl="1" w:tplc="5296A3DA">
      <w:start w:val="1"/>
      <w:numFmt w:val="bullet"/>
      <w:lvlText w:val="o"/>
      <w:lvlJc w:val="left"/>
      <w:pPr>
        <w:tabs>
          <w:tab w:val="num" w:pos="1080"/>
        </w:tabs>
        <w:ind w:left="1080" w:hanging="360"/>
      </w:pPr>
      <w:rPr>
        <w:rFonts w:ascii="Courier New" w:hAnsi="Courier New" w:hint="default"/>
      </w:rPr>
    </w:lvl>
    <w:lvl w:ilvl="2" w:tplc="6F40542C">
      <w:numFmt w:val="none"/>
      <w:lvlText w:val=""/>
      <w:lvlJc w:val="left"/>
      <w:pPr>
        <w:tabs>
          <w:tab w:val="num" w:pos="360"/>
        </w:tabs>
      </w:pPr>
    </w:lvl>
    <w:lvl w:ilvl="3" w:tplc="8B2EC41E" w:tentative="1">
      <w:start w:val="1"/>
      <w:numFmt w:val="bullet"/>
      <w:lvlText w:val="o"/>
      <w:lvlJc w:val="left"/>
      <w:pPr>
        <w:tabs>
          <w:tab w:val="num" w:pos="2520"/>
        </w:tabs>
        <w:ind w:left="2520" w:hanging="360"/>
      </w:pPr>
      <w:rPr>
        <w:rFonts w:ascii="Courier New" w:hAnsi="Courier New" w:hint="default"/>
      </w:rPr>
    </w:lvl>
    <w:lvl w:ilvl="4" w:tplc="592ED56E" w:tentative="1">
      <w:start w:val="1"/>
      <w:numFmt w:val="bullet"/>
      <w:lvlText w:val="o"/>
      <w:lvlJc w:val="left"/>
      <w:pPr>
        <w:tabs>
          <w:tab w:val="num" w:pos="3240"/>
        </w:tabs>
        <w:ind w:left="3240" w:hanging="360"/>
      </w:pPr>
      <w:rPr>
        <w:rFonts w:ascii="Courier New" w:hAnsi="Courier New" w:hint="default"/>
      </w:rPr>
    </w:lvl>
    <w:lvl w:ilvl="5" w:tplc="56F6B64A" w:tentative="1">
      <w:start w:val="1"/>
      <w:numFmt w:val="bullet"/>
      <w:lvlText w:val="o"/>
      <w:lvlJc w:val="left"/>
      <w:pPr>
        <w:tabs>
          <w:tab w:val="num" w:pos="3960"/>
        </w:tabs>
        <w:ind w:left="3960" w:hanging="360"/>
      </w:pPr>
      <w:rPr>
        <w:rFonts w:ascii="Courier New" w:hAnsi="Courier New" w:hint="default"/>
      </w:rPr>
    </w:lvl>
    <w:lvl w:ilvl="6" w:tplc="E54C5BD6" w:tentative="1">
      <w:start w:val="1"/>
      <w:numFmt w:val="bullet"/>
      <w:lvlText w:val="o"/>
      <w:lvlJc w:val="left"/>
      <w:pPr>
        <w:tabs>
          <w:tab w:val="num" w:pos="4680"/>
        </w:tabs>
        <w:ind w:left="4680" w:hanging="360"/>
      </w:pPr>
      <w:rPr>
        <w:rFonts w:ascii="Courier New" w:hAnsi="Courier New" w:hint="default"/>
      </w:rPr>
    </w:lvl>
    <w:lvl w:ilvl="7" w:tplc="937C77F4" w:tentative="1">
      <w:start w:val="1"/>
      <w:numFmt w:val="bullet"/>
      <w:lvlText w:val="o"/>
      <w:lvlJc w:val="left"/>
      <w:pPr>
        <w:tabs>
          <w:tab w:val="num" w:pos="5400"/>
        </w:tabs>
        <w:ind w:left="5400" w:hanging="360"/>
      </w:pPr>
      <w:rPr>
        <w:rFonts w:ascii="Courier New" w:hAnsi="Courier New" w:hint="default"/>
      </w:rPr>
    </w:lvl>
    <w:lvl w:ilvl="8" w:tplc="576C3D1E" w:tentative="1">
      <w:start w:val="1"/>
      <w:numFmt w:val="bullet"/>
      <w:lvlText w:val="o"/>
      <w:lvlJc w:val="left"/>
      <w:pPr>
        <w:tabs>
          <w:tab w:val="num" w:pos="6120"/>
        </w:tabs>
        <w:ind w:left="6120" w:hanging="360"/>
      </w:pPr>
      <w:rPr>
        <w:rFonts w:ascii="Courier New" w:hAnsi="Courier New" w:hint="default"/>
      </w:rPr>
    </w:lvl>
  </w:abstractNum>
  <w:abstractNum w:abstractNumId="10" w15:restartNumberingAfterBreak="0">
    <w:nsid w:val="09CA428B"/>
    <w:multiLevelType w:val="hybridMultilevel"/>
    <w:tmpl w:val="A8A69136"/>
    <w:lvl w:ilvl="0" w:tplc="3E92C344">
      <w:start w:val="1"/>
      <w:numFmt w:val="none"/>
      <w:pStyle w:val="Bullet3Single"/>
      <w:lvlText w:val=""/>
      <w:lvlJc w:val="left"/>
      <w:pPr>
        <w:tabs>
          <w:tab w:val="num" w:pos="72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B962CA1"/>
    <w:multiLevelType w:val="hybridMultilevel"/>
    <w:tmpl w:val="45F2B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347801"/>
    <w:multiLevelType w:val="hybridMultilevel"/>
    <w:tmpl w:val="A500A24C"/>
    <w:lvl w:ilvl="0" w:tplc="A038146A">
      <w:start w:val="1"/>
      <w:numFmt w:val="none"/>
      <w:pStyle w:val="Bullet3Double0"/>
      <w:lvlText w:val=""/>
      <w:lvlJc w:val="left"/>
      <w:pPr>
        <w:tabs>
          <w:tab w:val="num" w:pos="72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F6B2BFF"/>
    <w:multiLevelType w:val="hybridMultilevel"/>
    <w:tmpl w:val="3E96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442564"/>
    <w:multiLevelType w:val="hybridMultilevel"/>
    <w:tmpl w:val="2BFCC648"/>
    <w:lvl w:ilvl="0" w:tplc="25FA528E">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A81E84"/>
    <w:multiLevelType w:val="multilevel"/>
    <w:tmpl w:val="EB8E33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E6952"/>
    <w:multiLevelType w:val="hybridMultilevel"/>
    <w:tmpl w:val="898E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3C1525"/>
    <w:multiLevelType w:val="hybridMultilevel"/>
    <w:tmpl w:val="D9401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6A459B7"/>
    <w:multiLevelType w:val="hybridMultilevel"/>
    <w:tmpl w:val="0874B142"/>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426AFC"/>
    <w:multiLevelType w:val="hybridMultilevel"/>
    <w:tmpl w:val="1120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9B47C9"/>
    <w:multiLevelType w:val="hybridMultilevel"/>
    <w:tmpl w:val="35709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83A13A5"/>
    <w:multiLevelType w:val="hybridMultilevel"/>
    <w:tmpl w:val="0D9A5258"/>
    <w:lvl w:ilvl="0" w:tplc="04601944">
      <w:start w:val="1"/>
      <w:numFmt w:val="none"/>
      <w:pStyle w:val="Bullet4Single"/>
      <w:lvlText w:val=""/>
      <w:lvlJc w:val="left"/>
      <w:pPr>
        <w:tabs>
          <w:tab w:val="num" w:pos="1080"/>
        </w:tabs>
        <w:ind w:left="1440" w:hanging="14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87B5979"/>
    <w:multiLevelType w:val="hybridMultilevel"/>
    <w:tmpl w:val="6592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1C730E"/>
    <w:multiLevelType w:val="hybridMultilevel"/>
    <w:tmpl w:val="7BC80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97F4D2F"/>
    <w:multiLevelType w:val="hybridMultilevel"/>
    <w:tmpl w:val="8A185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AED34C1"/>
    <w:multiLevelType w:val="hybridMultilevel"/>
    <w:tmpl w:val="92FA2D90"/>
    <w:lvl w:ilvl="0" w:tplc="6786EF72">
      <w:start w:val="1"/>
      <w:numFmt w:val="none"/>
      <w:pStyle w:val="Bullet3SubtextDoub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1B8166BA"/>
    <w:multiLevelType w:val="hybridMultilevel"/>
    <w:tmpl w:val="4FAAA034"/>
    <w:lvl w:ilvl="0" w:tplc="33082830">
      <w:numFmt w:val="none"/>
      <w:pStyle w:val="Bullet5Double"/>
      <w:lvlText w:val=""/>
      <w:lvlJc w:val="left"/>
      <w:pPr>
        <w:tabs>
          <w:tab w:val="num" w:pos="1440"/>
        </w:tabs>
        <w:ind w:left="1800" w:hanging="18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1EDC1683"/>
    <w:multiLevelType w:val="hybridMultilevel"/>
    <w:tmpl w:val="68E0DCD8"/>
    <w:lvl w:ilvl="0" w:tplc="46AA5F18">
      <w:start w:val="1"/>
      <w:numFmt w:val="none"/>
      <w:pStyle w:val="Bullet4Double"/>
      <w:lvlText w:val=""/>
      <w:lvlJc w:val="left"/>
      <w:pPr>
        <w:tabs>
          <w:tab w:val="num" w:pos="1080"/>
        </w:tabs>
        <w:ind w:left="1440" w:hanging="14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1EED2663"/>
    <w:multiLevelType w:val="hybridMultilevel"/>
    <w:tmpl w:val="9C8656E4"/>
    <w:lvl w:ilvl="0" w:tplc="DF7675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3A829A3"/>
    <w:multiLevelType w:val="hybridMultilevel"/>
    <w:tmpl w:val="278A5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6856CD"/>
    <w:multiLevelType w:val="multilevel"/>
    <w:tmpl w:val="8CF418FA"/>
    <w:styleLink w:val="SWNumbering0"/>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b w:val="0"/>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134"/>
        </w:tabs>
        <w:ind w:left="1134" w:hanging="1134"/>
      </w:pPr>
      <w:rPr>
        <w:rFonts w:hint="default"/>
      </w:rPr>
    </w:lvl>
    <w:lvl w:ilvl="5">
      <w:start w:val="1"/>
      <w:numFmt w:val="lowerLetter"/>
      <w:lvlText w:val="%6."/>
      <w:lvlJc w:val="left"/>
      <w:pPr>
        <w:tabs>
          <w:tab w:val="num" w:pos="1559"/>
        </w:tabs>
        <w:ind w:left="1559" w:hanging="425"/>
      </w:pPr>
      <w:rPr>
        <w:rFonts w:hint="default"/>
      </w:rPr>
    </w:lvl>
    <w:lvl w:ilvl="6">
      <w:start w:val="1"/>
      <w:numFmt w:val="lowerRoman"/>
      <w:lvlText w:val="%7."/>
      <w:lvlJc w:val="left"/>
      <w:pPr>
        <w:tabs>
          <w:tab w:val="num" w:pos="1985"/>
        </w:tabs>
        <w:ind w:left="1985" w:hanging="426"/>
      </w:pPr>
      <w:rPr>
        <w:rFonts w:hint="default"/>
      </w:rPr>
    </w:lvl>
    <w:lvl w:ilvl="7">
      <w:start w:val="1"/>
      <w:numFmt w:val="upperLetter"/>
      <w:lvlText w:val="%8."/>
      <w:lvlJc w:val="left"/>
      <w:pPr>
        <w:tabs>
          <w:tab w:val="num" w:pos="2410"/>
        </w:tabs>
        <w:ind w:left="2410" w:hanging="425"/>
      </w:pPr>
      <w:rPr>
        <w:rFonts w:hint="default"/>
      </w:rPr>
    </w:lvl>
    <w:lvl w:ilvl="8">
      <w:start w:val="1"/>
      <w:numFmt w:val="decimal"/>
      <w:lvlText w:val="%9)"/>
      <w:lvlJc w:val="left"/>
      <w:pPr>
        <w:tabs>
          <w:tab w:val="num" w:pos="2835"/>
        </w:tabs>
        <w:ind w:left="2835" w:hanging="425"/>
      </w:pPr>
      <w:rPr>
        <w:rFonts w:hint="default"/>
      </w:rPr>
    </w:lvl>
  </w:abstractNum>
  <w:abstractNum w:abstractNumId="31" w15:restartNumberingAfterBreak="0">
    <w:nsid w:val="26536BEC"/>
    <w:multiLevelType w:val="hybridMultilevel"/>
    <w:tmpl w:val="9A5E9CC6"/>
    <w:lvl w:ilvl="0" w:tplc="5B0E9DEE">
      <w:numFmt w:val="none"/>
      <w:pStyle w:val="Bullet1SubtextDouble"/>
      <w:lvlText w:val=""/>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269D7DEF"/>
    <w:multiLevelType w:val="hybridMultilevel"/>
    <w:tmpl w:val="0A6E99D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C45A36"/>
    <w:multiLevelType w:val="hybridMultilevel"/>
    <w:tmpl w:val="88A47936"/>
    <w:lvl w:ilvl="0" w:tplc="7872487A">
      <w:start w:val="1"/>
      <w:numFmt w:val="bullet"/>
      <w:pStyle w:val="TableText10Bullet2Double"/>
      <w:lvlText w:val="–"/>
      <w:lvlJc w:val="left"/>
      <w:pPr>
        <w:tabs>
          <w:tab w:val="num" w:pos="216"/>
        </w:tabs>
        <w:ind w:left="216" w:firstLine="0"/>
      </w:pPr>
      <w:rPr>
        <w:rFonts w:ascii="Arial" w:hAnsi="Arial" w:hint="default"/>
        <w:color w:val="auto"/>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6E84E06"/>
    <w:multiLevelType w:val="hybridMultilevel"/>
    <w:tmpl w:val="FAAE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F6184E"/>
    <w:multiLevelType w:val="hybridMultilevel"/>
    <w:tmpl w:val="98A6C152"/>
    <w:lvl w:ilvl="0" w:tplc="D8E42D2A">
      <w:numFmt w:val="none"/>
      <w:pStyle w:val="Bullet2SubtextDoub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2C47643C"/>
    <w:multiLevelType w:val="hybridMultilevel"/>
    <w:tmpl w:val="2A463146"/>
    <w:lvl w:ilvl="0" w:tplc="04090001">
      <w:start w:val="1"/>
      <w:numFmt w:val="bullet"/>
      <w:lvlText w:val=""/>
      <w:lvlJc w:val="left"/>
      <w:pPr>
        <w:ind w:left="720" w:hanging="360"/>
      </w:pPr>
      <w:rPr>
        <w:rFonts w:ascii="Symbol" w:hAnsi="Symbol" w:hint="default"/>
      </w:rPr>
    </w:lvl>
    <w:lvl w:ilvl="1" w:tplc="847E5C46">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9F1755"/>
    <w:multiLevelType w:val="hybridMultilevel"/>
    <w:tmpl w:val="7CA43084"/>
    <w:lvl w:ilvl="0" w:tplc="44D04A22">
      <w:start w:val="1"/>
      <w:numFmt w:val="decimal"/>
      <w:pStyle w:val="NumbersAutoBold"/>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0264FB5"/>
    <w:multiLevelType w:val="hybridMultilevel"/>
    <w:tmpl w:val="4DEE3C84"/>
    <w:lvl w:ilvl="0" w:tplc="FFB675B4">
      <w:start w:val="1"/>
      <w:numFmt w:val="bullet"/>
      <w:pStyle w:val="BodyTex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0590800"/>
    <w:multiLevelType w:val="singleLevel"/>
    <w:tmpl w:val="6734BA9C"/>
    <w:lvl w:ilvl="0">
      <w:numFmt w:val="bullet"/>
      <w:pStyle w:val="Bullet-L1"/>
      <w:lvlText w:val=""/>
      <w:lvlJc w:val="left"/>
      <w:pPr>
        <w:ind w:left="360" w:hanging="360"/>
      </w:pPr>
      <w:rPr>
        <w:rFonts w:ascii="Symbol" w:eastAsiaTheme="minorHAnsi" w:hAnsi="Symbol" w:cstheme="minorBidi" w:hint="default"/>
      </w:rPr>
    </w:lvl>
  </w:abstractNum>
  <w:abstractNum w:abstractNumId="40" w15:restartNumberingAfterBreak="0">
    <w:nsid w:val="30CA6F07"/>
    <w:multiLevelType w:val="hybridMultilevel"/>
    <w:tmpl w:val="792601C0"/>
    <w:lvl w:ilvl="0" w:tplc="FEDCE32C">
      <w:start w:val="1"/>
      <w:numFmt w:val="none"/>
      <w:pStyle w:val="Bullet2Single"/>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36854438"/>
    <w:multiLevelType w:val="hybridMultilevel"/>
    <w:tmpl w:val="E99CC8D0"/>
    <w:lvl w:ilvl="0" w:tplc="5A00247E">
      <w:numFmt w:val="none"/>
      <w:pStyle w:val="Bullet2SubtextSing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41230D4F"/>
    <w:multiLevelType w:val="hybridMultilevel"/>
    <w:tmpl w:val="9910A3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2102BAB"/>
    <w:multiLevelType w:val="hybridMultilevel"/>
    <w:tmpl w:val="287A53B6"/>
    <w:lvl w:ilvl="0" w:tplc="F9AE0CA6">
      <w:start w:val="1"/>
      <w:numFmt w:val="bullet"/>
      <w:pStyle w:val="Bullet4Double0"/>
      <w:lvlText w:val="–"/>
      <w:lvlJc w:val="left"/>
      <w:pPr>
        <w:tabs>
          <w:tab w:val="num" w:pos="1440"/>
        </w:tabs>
        <w:ind w:left="1440" w:hanging="360"/>
      </w:pPr>
      <w:rPr>
        <w:rFonts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4635F84"/>
    <w:multiLevelType w:val="hybridMultilevel"/>
    <w:tmpl w:val="45A8AE10"/>
    <w:lvl w:ilvl="0" w:tplc="1806F360">
      <w:start w:val="1"/>
      <w:numFmt w:val="none"/>
      <w:pStyle w:val="Bullet3SubtextSing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46FE4DF6"/>
    <w:multiLevelType w:val="hybridMultilevel"/>
    <w:tmpl w:val="0AE664B8"/>
    <w:lvl w:ilvl="0" w:tplc="42A0625E">
      <w:start w:val="1"/>
      <w:numFmt w:val="decimal"/>
      <w:pStyle w:val="TableCaption"/>
      <w:lvlText w:val="Table %1:"/>
      <w:lvlJc w:val="left"/>
      <w:pPr>
        <w:ind w:left="360" w:hanging="360"/>
      </w:pPr>
      <w:rPr>
        <w:rFonts w:ascii="Arial" w:hAnsi="Arial" w:hint="default"/>
        <w:caps w:val="0"/>
        <w:strike w:val="0"/>
        <w:dstrike w:val="0"/>
        <w:vanish w:val="0"/>
        <w:color w:val="000000" w:themeColor="text1"/>
        <w:sz w:val="20"/>
        <w:vertAlign w:val="baseline"/>
      </w:rPr>
    </w:lvl>
    <w:lvl w:ilvl="1" w:tplc="D714CA4C" w:tentative="1">
      <w:start w:val="1"/>
      <w:numFmt w:val="lowerLetter"/>
      <w:lvlText w:val="%2."/>
      <w:lvlJc w:val="left"/>
      <w:pPr>
        <w:ind w:left="1440" w:hanging="360"/>
      </w:pPr>
    </w:lvl>
    <w:lvl w:ilvl="2" w:tplc="7AF8F694" w:tentative="1">
      <w:start w:val="1"/>
      <w:numFmt w:val="lowerRoman"/>
      <w:lvlText w:val="%3."/>
      <w:lvlJc w:val="right"/>
      <w:pPr>
        <w:ind w:left="2160" w:hanging="180"/>
      </w:pPr>
    </w:lvl>
    <w:lvl w:ilvl="3" w:tplc="3B98C1AA" w:tentative="1">
      <w:start w:val="1"/>
      <w:numFmt w:val="decimal"/>
      <w:lvlText w:val="%4."/>
      <w:lvlJc w:val="left"/>
      <w:pPr>
        <w:ind w:left="2880" w:hanging="360"/>
      </w:pPr>
    </w:lvl>
    <w:lvl w:ilvl="4" w:tplc="16867D2A" w:tentative="1">
      <w:start w:val="1"/>
      <w:numFmt w:val="lowerLetter"/>
      <w:lvlText w:val="%5."/>
      <w:lvlJc w:val="left"/>
      <w:pPr>
        <w:ind w:left="3600" w:hanging="360"/>
      </w:pPr>
    </w:lvl>
    <w:lvl w:ilvl="5" w:tplc="428C7DD8" w:tentative="1">
      <w:start w:val="1"/>
      <w:numFmt w:val="lowerRoman"/>
      <w:lvlText w:val="%6."/>
      <w:lvlJc w:val="right"/>
      <w:pPr>
        <w:ind w:left="4320" w:hanging="180"/>
      </w:pPr>
    </w:lvl>
    <w:lvl w:ilvl="6" w:tplc="2AB24C26" w:tentative="1">
      <w:start w:val="1"/>
      <w:numFmt w:val="decimal"/>
      <w:lvlText w:val="%7."/>
      <w:lvlJc w:val="left"/>
      <w:pPr>
        <w:ind w:left="5040" w:hanging="360"/>
      </w:pPr>
    </w:lvl>
    <w:lvl w:ilvl="7" w:tplc="D0D868D2" w:tentative="1">
      <w:start w:val="1"/>
      <w:numFmt w:val="lowerLetter"/>
      <w:lvlText w:val="%8."/>
      <w:lvlJc w:val="left"/>
      <w:pPr>
        <w:ind w:left="5760" w:hanging="360"/>
      </w:pPr>
    </w:lvl>
    <w:lvl w:ilvl="8" w:tplc="B7A4AC3C" w:tentative="1">
      <w:start w:val="1"/>
      <w:numFmt w:val="lowerRoman"/>
      <w:lvlText w:val="%9."/>
      <w:lvlJc w:val="right"/>
      <w:pPr>
        <w:ind w:left="6480" w:hanging="180"/>
      </w:pPr>
    </w:lvl>
  </w:abstractNum>
  <w:abstractNum w:abstractNumId="46" w15:restartNumberingAfterBreak="0">
    <w:nsid w:val="483564FA"/>
    <w:multiLevelType w:val="hybridMultilevel"/>
    <w:tmpl w:val="131E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93317F"/>
    <w:multiLevelType w:val="hybridMultilevel"/>
    <w:tmpl w:val="258A83A4"/>
    <w:lvl w:ilvl="0" w:tplc="D14CF2A0">
      <w:start w:val="1"/>
      <w:numFmt w:val="bullet"/>
      <w:pStyle w:val="Quotation"/>
      <w:lvlText w:val=""/>
      <w:lvlJc w:val="left"/>
      <w:pPr>
        <w:tabs>
          <w:tab w:val="num" w:pos="936"/>
        </w:tabs>
        <w:ind w:left="93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E030642"/>
    <w:multiLevelType w:val="hybridMultilevel"/>
    <w:tmpl w:val="63D2F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D4B31"/>
    <w:multiLevelType w:val="hybridMultilevel"/>
    <w:tmpl w:val="48066640"/>
    <w:lvl w:ilvl="0" w:tplc="C144F3EE">
      <w:start w:val="1"/>
      <w:numFmt w:val="decimal"/>
      <w:pStyle w:val="NumbersAutoSingle"/>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0" w15:restartNumberingAfterBreak="0">
    <w:nsid w:val="4EEF5CD1"/>
    <w:multiLevelType w:val="hybridMultilevel"/>
    <w:tmpl w:val="6AE431BC"/>
    <w:lvl w:ilvl="0" w:tplc="621EB71C">
      <w:start w:val="1"/>
      <w:numFmt w:val="bullet"/>
      <w:pStyle w:val="Bullet2Double"/>
      <w:lvlText w:val="–"/>
      <w:lvlJc w:val="left"/>
      <w:pPr>
        <w:tabs>
          <w:tab w:val="num" w:pos="360"/>
        </w:tabs>
        <w:ind w:left="360" w:firstLine="0"/>
      </w:pPr>
      <w:rPr>
        <w:rFonts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1783EEF"/>
    <w:multiLevelType w:val="hybridMultilevel"/>
    <w:tmpl w:val="346EB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A62094"/>
    <w:multiLevelType w:val="hybridMultilevel"/>
    <w:tmpl w:val="EC565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65E247E"/>
    <w:multiLevelType w:val="singleLevel"/>
    <w:tmpl w:val="0AB8ABCC"/>
    <w:lvl w:ilvl="0">
      <w:start w:val="1"/>
      <w:numFmt w:val="bullet"/>
      <w:pStyle w:val="BulletSub2"/>
      <w:lvlText w:val=""/>
      <w:lvlJc w:val="left"/>
      <w:pPr>
        <w:tabs>
          <w:tab w:val="num" w:pos="0"/>
        </w:tabs>
        <w:ind w:left="2030" w:hanging="360"/>
      </w:pPr>
      <w:rPr>
        <w:rFonts w:ascii="Symbol" w:hAnsi="Symbol" w:hint="default"/>
      </w:rPr>
    </w:lvl>
  </w:abstractNum>
  <w:abstractNum w:abstractNumId="54" w15:restartNumberingAfterBreak="0">
    <w:nsid w:val="58FC7703"/>
    <w:multiLevelType w:val="hybridMultilevel"/>
    <w:tmpl w:val="DC7E5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BD2589E"/>
    <w:multiLevelType w:val="hybridMultilevel"/>
    <w:tmpl w:val="C4EE7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451B9C"/>
    <w:multiLevelType w:val="hybridMultilevel"/>
    <w:tmpl w:val="7DAEE454"/>
    <w:lvl w:ilvl="0" w:tplc="EE34C730">
      <w:start w:val="1"/>
      <w:numFmt w:val="bullet"/>
      <w:pStyle w:val="Bullet1Double"/>
      <w:lvlText w:val=""/>
      <w:lvlJc w:val="left"/>
      <w:pPr>
        <w:tabs>
          <w:tab w:val="num" w:pos="0"/>
        </w:tabs>
        <w:ind w:left="0" w:firstLine="0"/>
      </w:pPr>
      <w:rPr>
        <w:rFonts w:ascii="Symbol" w:hAnsi="Symbol" w:hint="default"/>
        <w:color w:val="auto"/>
        <w:sz w:val="22"/>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CDD55CC"/>
    <w:multiLevelType w:val="multilevel"/>
    <w:tmpl w:val="22A45D6C"/>
    <w:lvl w:ilvl="0">
      <w:start w:val="1"/>
      <w:numFmt w:val="decimal"/>
      <w:pStyle w:val="TableCaptionAuto"/>
      <w:lvlText w:val="Table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5CF1467B"/>
    <w:multiLevelType w:val="hybridMultilevel"/>
    <w:tmpl w:val="C9C4F7B2"/>
    <w:lvl w:ilvl="0" w:tplc="774AF7C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617FA"/>
    <w:multiLevelType w:val="hybridMultilevel"/>
    <w:tmpl w:val="11CAE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1C3441"/>
    <w:multiLevelType w:val="hybridMultilevel"/>
    <w:tmpl w:val="9EB0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7E61D6"/>
    <w:multiLevelType w:val="hybridMultilevel"/>
    <w:tmpl w:val="55609A22"/>
    <w:lvl w:ilvl="0" w:tplc="866A24BA">
      <w:numFmt w:val="none"/>
      <w:pStyle w:val="Bullet5Single"/>
      <w:lvlText w:val=""/>
      <w:lvlJc w:val="left"/>
      <w:pPr>
        <w:tabs>
          <w:tab w:val="num" w:pos="1440"/>
        </w:tabs>
        <w:ind w:left="1800" w:hanging="18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5F5C0C86"/>
    <w:multiLevelType w:val="hybridMultilevel"/>
    <w:tmpl w:val="26A86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FE066CD"/>
    <w:multiLevelType w:val="multilevel"/>
    <w:tmpl w:val="56FECB30"/>
    <w:lvl w:ilvl="0">
      <w:start w:val="1"/>
      <w:numFmt w:val="decimal"/>
      <w:pStyle w:val="Heading1"/>
      <w:lvlText w:val="%1"/>
      <w:lvlJc w:val="left"/>
      <w:pPr>
        <w:tabs>
          <w:tab w:val="num" w:pos="992"/>
        </w:tabs>
        <w:ind w:left="992" w:hanging="992"/>
      </w:pPr>
      <w:rPr>
        <w:rFonts w:hint="default"/>
      </w:rPr>
    </w:lvl>
    <w:lvl w:ilvl="1">
      <w:start w:val="1"/>
      <w:numFmt w:val="decimal"/>
      <w:pStyle w:val="Heading3"/>
      <w:lvlText w:val="%1.%2"/>
      <w:lvlJc w:val="left"/>
      <w:pPr>
        <w:tabs>
          <w:tab w:val="num" w:pos="992"/>
        </w:tabs>
        <w:ind w:left="992" w:hanging="992"/>
      </w:pPr>
      <w:rPr>
        <w:rFonts w:hint="default"/>
      </w:rPr>
    </w:lvl>
    <w:lvl w:ilvl="2">
      <w:start w:val="1"/>
      <w:numFmt w:val="decimal"/>
      <w:lvlText w:val="%1.%2.%3"/>
      <w:lvlJc w:val="left"/>
      <w:pPr>
        <w:tabs>
          <w:tab w:val="num" w:pos="1892"/>
        </w:tabs>
        <w:ind w:left="1892" w:hanging="992"/>
      </w:pPr>
      <w:rPr>
        <w:rFonts w:hint="default"/>
        <w:sz w:val="32"/>
        <w:szCs w:val="32"/>
      </w:rPr>
    </w:lvl>
    <w:lvl w:ilvl="3">
      <w:start w:val="1"/>
      <w:numFmt w:val="decimal"/>
      <w:pStyle w:val="Heading4"/>
      <w:lvlText w:val="%1.%2.%3.%4"/>
      <w:lvlJc w:val="left"/>
      <w:pPr>
        <w:tabs>
          <w:tab w:val="num" w:pos="992"/>
        </w:tabs>
        <w:ind w:left="992" w:hanging="992"/>
      </w:pPr>
      <w:rPr>
        <w:rFonts w:hint="default"/>
      </w:rPr>
    </w:lvl>
    <w:lvl w:ilvl="4">
      <w:start w:val="1"/>
      <w:numFmt w:val="decimal"/>
      <w:pStyle w:val="Heading5"/>
      <w:lvlText w:val="%1.%2.%3.%4.%5"/>
      <w:lvlJc w:val="left"/>
      <w:pPr>
        <w:tabs>
          <w:tab w:val="num" w:pos="1418"/>
        </w:tabs>
        <w:ind w:left="1418" w:hanging="1418"/>
      </w:pPr>
      <w:rPr>
        <w:rFonts w:hint="default"/>
      </w:rPr>
    </w:lvl>
    <w:lvl w:ilvl="5">
      <w:start w:val="1"/>
      <w:numFmt w:val="decimal"/>
      <w:pStyle w:val="Heading6"/>
      <w:lvlText w:val="%1.%2.%3.%4.%5.%6"/>
      <w:lvlJc w:val="left"/>
      <w:pPr>
        <w:tabs>
          <w:tab w:val="num" w:pos="2517"/>
        </w:tabs>
        <w:ind w:left="794" w:hanging="794"/>
      </w:pPr>
      <w:rPr>
        <w:rFonts w:hint="default"/>
        <w:b/>
        <w:i/>
        <w:sz w:val="22"/>
      </w:rPr>
    </w:lvl>
    <w:lvl w:ilvl="6">
      <w:start w:val="1"/>
      <w:numFmt w:val="decimal"/>
      <w:pStyle w:val="Heading7"/>
      <w:lvlText w:val="%1.%2.%3.%4.%5.%6.%7"/>
      <w:lvlJc w:val="left"/>
      <w:pPr>
        <w:tabs>
          <w:tab w:val="num" w:pos="1800"/>
        </w:tabs>
        <w:ind w:left="1418" w:hanging="1418"/>
      </w:pPr>
      <w:rPr>
        <w:rFonts w:hint="default"/>
      </w:rPr>
    </w:lvl>
    <w:lvl w:ilvl="7">
      <w:start w:val="1"/>
      <w:numFmt w:val="decimal"/>
      <w:pStyle w:val="Heading8"/>
      <w:lvlText w:val="%1.%2.%3.%4.%5.%6.%7.%8"/>
      <w:lvlJc w:val="left"/>
      <w:pPr>
        <w:tabs>
          <w:tab w:val="num" w:pos="2495"/>
        </w:tabs>
        <w:ind w:left="794" w:hanging="794"/>
      </w:pPr>
      <w:rPr>
        <w:rFonts w:hint="default"/>
      </w:rPr>
    </w:lvl>
    <w:lvl w:ilvl="8">
      <w:start w:val="1"/>
      <w:numFmt w:val="decimal"/>
      <w:pStyle w:val="Heading9"/>
      <w:lvlText w:val="%1.%2.%3.%4.%5.%6.%7.%8.%9"/>
      <w:lvlJc w:val="left"/>
      <w:pPr>
        <w:tabs>
          <w:tab w:val="num" w:pos="2520"/>
        </w:tabs>
        <w:ind w:left="1701" w:hanging="1701"/>
      </w:pPr>
      <w:rPr>
        <w:rFonts w:hint="default"/>
      </w:rPr>
    </w:lvl>
  </w:abstractNum>
  <w:abstractNum w:abstractNumId="64" w15:restartNumberingAfterBreak="0">
    <w:nsid w:val="61584795"/>
    <w:multiLevelType w:val="hybridMultilevel"/>
    <w:tmpl w:val="D880601C"/>
    <w:lvl w:ilvl="0" w:tplc="25FA528E">
      <w:numFmt w:val="bullet"/>
      <w:lvlText w:val="•"/>
      <w:lvlJc w:val="left"/>
      <w:pPr>
        <w:ind w:left="720" w:hanging="360"/>
      </w:pPr>
      <w:rPr>
        <w:rFonts w:ascii="Arial" w:eastAsia="PMingLiU"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4183D66"/>
    <w:multiLevelType w:val="multilevel"/>
    <w:tmpl w:val="8556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240241"/>
    <w:multiLevelType w:val="hybridMultilevel"/>
    <w:tmpl w:val="9B92B830"/>
    <w:lvl w:ilvl="0" w:tplc="AD46E22C">
      <w:start w:val="1"/>
      <w:numFmt w:val="bullet"/>
      <w:pStyle w:val="Bullet4Single0"/>
      <w:lvlText w:val="–"/>
      <w:lvlJc w:val="left"/>
      <w:pPr>
        <w:tabs>
          <w:tab w:val="num" w:pos="1440"/>
        </w:tabs>
        <w:ind w:left="1440" w:hanging="360"/>
      </w:pPr>
      <w:rPr>
        <w:rFonts w:ascii="Arial" w:hAnsi="Arial" w:hint="default"/>
        <w:b w:val="0"/>
        <w:i w:val="0"/>
        <w:color w:val="auto"/>
        <w:sz w:val="18"/>
        <w:szCs w:val="2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47F37F3"/>
    <w:multiLevelType w:val="hybridMultilevel"/>
    <w:tmpl w:val="0D5E3996"/>
    <w:lvl w:ilvl="0" w:tplc="02889D88">
      <w:start w:val="1"/>
      <w:numFmt w:val="none"/>
      <w:pStyle w:val="Bullet2Double0"/>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15:restartNumberingAfterBreak="0">
    <w:nsid w:val="69314BDB"/>
    <w:multiLevelType w:val="hybridMultilevel"/>
    <w:tmpl w:val="B7CE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D67594"/>
    <w:multiLevelType w:val="hybridMultilevel"/>
    <w:tmpl w:val="E668B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D53EA1"/>
    <w:multiLevelType w:val="hybridMultilevel"/>
    <w:tmpl w:val="0DF26B50"/>
    <w:lvl w:ilvl="0" w:tplc="75D01A34">
      <w:start w:val="1"/>
      <w:numFmt w:val="bullet"/>
      <w:pStyle w:val="TableText10Bullet2Single"/>
      <w:lvlText w:val="–"/>
      <w:lvlJc w:val="left"/>
      <w:pPr>
        <w:tabs>
          <w:tab w:val="num" w:pos="1440"/>
        </w:tabs>
        <w:ind w:left="1440" w:hanging="360"/>
      </w:pPr>
      <w:rPr>
        <w:rFonts w:ascii="Arial" w:hAnsi="Arial" w:hint="default"/>
        <w:b w:val="0"/>
        <w:i w:val="0"/>
        <w:color w:val="auto"/>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C956857"/>
    <w:multiLevelType w:val="hybridMultilevel"/>
    <w:tmpl w:val="4C68C1D0"/>
    <w:lvl w:ilvl="0" w:tplc="26B685B8">
      <w:start w:val="1"/>
      <w:numFmt w:val="bullet"/>
      <w:pStyle w:val="Bullet5Sing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C9C73EB"/>
    <w:multiLevelType w:val="multilevel"/>
    <w:tmpl w:val="D1E0FC58"/>
    <w:lvl w:ilvl="0">
      <w:start w:val="1"/>
      <w:numFmt w:val="decimal"/>
      <w:pStyle w:val="FigureCaptionAuto"/>
      <w:lvlText w:val="Figure %1."/>
      <w:lvlJc w:val="left"/>
      <w:pPr>
        <w:tabs>
          <w:tab w:val="num" w:pos="1080"/>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3" w15:restartNumberingAfterBreak="0">
    <w:nsid w:val="71563A80"/>
    <w:multiLevelType w:val="hybridMultilevel"/>
    <w:tmpl w:val="151C5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2625DB9"/>
    <w:multiLevelType w:val="hybridMultilevel"/>
    <w:tmpl w:val="1ACEC4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D844BA"/>
    <w:multiLevelType w:val="hybridMultilevel"/>
    <w:tmpl w:val="52CCCA42"/>
    <w:lvl w:ilvl="0" w:tplc="660C4322">
      <w:start w:val="1"/>
      <w:numFmt w:val="decimal"/>
      <w:pStyle w:val="NumbersAutoDouble"/>
      <w:lvlText w:val="%1."/>
      <w:lvlJc w:val="left"/>
      <w:pPr>
        <w:tabs>
          <w:tab w:val="num" w:pos="360"/>
        </w:tabs>
        <w:ind w:left="36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74F5288B"/>
    <w:multiLevelType w:val="hybridMultilevel"/>
    <w:tmpl w:val="9424B228"/>
    <w:lvl w:ilvl="0" w:tplc="22744218">
      <w:start w:val="1"/>
      <w:numFmt w:val="bullet"/>
      <w:pStyle w:val="Bullet-L2"/>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FB00B0"/>
    <w:multiLevelType w:val="hybridMultilevel"/>
    <w:tmpl w:val="B32E87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93243DF"/>
    <w:multiLevelType w:val="hybridMultilevel"/>
    <w:tmpl w:val="27A67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97A0C02"/>
    <w:multiLevelType w:val="hybridMultilevel"/>
    <w:tmpl w:val="8B5840F6"/>
    <w:lvl w:ilvl="0" w:tplc="72D25B90">
      <w:start w:val="1"/>
      <w:numFmt w:val="bullet"/>
      <w:pStyle w:val="Bullet3Single0"/>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AC24590"/>
    <w:multiLevelType w:val="hybridMultilevel"/>
    <w:tmpl w:val="B8645672"/>
    <w:lvl w:ilvl="0" w:tplc="3B2EB218">
      <w:start w:val="1"/>
      <w:numFmt w:val="decimal"/>
      <w:pStyle w:val="Number-L1"/>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EFF3E41"/>
    <w:multiLevelType w:val="hybridMultilevel"/>
    <w:tmpl w:val="0C069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F721487"/>
    <w:multiLevelType w:val="hybridMultilevel"/>
    <w:tmpl w:val="593830D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F9B25E9"/>
    <w:multiLevelType w:val="hybridMultilevel"/>
    <w:tmpl w:val="ECC6E758"/>
    <w:lvl w:ilvl="0" w:tplc="A1A857D2">
      <w:start w:val="1"/>
      <w:numFmt w:val="bullet"/>
      <w:pStyle w:val="Bullet5Doub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79"/>
  </w:num>
  <w:num w:numId="3">
    <w:abstractNumId w:val="43"/>
  </w:num>
  <w:num w:numId="4">
    <w:abstractNumId w:val="66"/>
  </w:num>
  <w:num w:numId="5">
    <w:abstractNumId w:val="83"/>
  </w:num>
  <w:num w:numId="6">
    <w:abstractNumId w:val="71"/>
  </w:num>
  <w:num w:numId="7">
    <w:abstractNumId w:val="50"/>
  </w:num>
  <w:num w:numId="8">
    <w:abstractNumId w:val="49"/>
  </w:num>
  <w:num w:numId="9">
    <w:abstractNumId w:val="37"/>
  </w:num>
  <w:num w:numId="10">
    <w:abstractNumId w:val="75"/>
  </w:num>
  <w:num w:numId="11">
    <w:abstractNumId w:val="47"/>
  </w:num>
  <w:num w:numId="12">
    <w:abstractNumId w:val="57"/>
  </w:num>
  <w:num w:numId="13">
    <w:abstractNumId w:val="31"/>
  </w:num>
  <w:num w:numId="14">
    <w:abstractNumId w:val="35"/>
  </w:num>
  <w:num w:numId="15">
    <w:abstractNumId w:val="41"/>
  </w:num>
  <w:num w:numId="16">
    <w:abstractNumId w:val="25"/>
  </w:num>
  <w:num w:numId="17">
    <w:abstractNumId w:val="44"/>
  </w:num>
  <w:num w:numId="18">
    <w:abstractNumId w:val="1"/>
  </w:num>
  <w:num w:numId="19">
    <w:abstractNumId w:val="67"/>
  </w:num>
  <w:num w:numId="20">
    <w:abstractNumId w:val="40"/>
  </w:num>
  <w:num w:numId="21">
    <w:abstractNumId w:val="12"/>
  </w:num>
  <w:num w:numId="22">
    <w:abstractNumId w:val="10"/>
  </w:num>
  <w:num w:numId="23">
    <w:abstractNumId w:val="27"/>
  </w:num>
  <w:num w:numId="24">
    <w:abstractNumId w:val="21"/>
  </w:num>
  <w:num w:numId="25">
    <w:abstractNumId w:val="26"/>
  </w:num>
  <w:num w:numId="26">
    <w:abstractNumId w:val="61"/>
  </w:num>
  <w:num w:numId="27">
    <w:abstractNumId w:val="33"/>
  </w:num>
  <w:num w:numId="28">
    <w:abstractNumId w:val="70"/>
  </w:num>
  <w:num w:numId="29">
    <w:abstractNumId w:val="0"/>
  </w:num>
  <w:num w:numId="30">
    <w:abstractNumId w:val="5"/>
  </w:num>
  <w:num w:numId="31">
    <w:abstractNumId w:val="72"/>
  </w:num>
  <w:num w:numId="32">
    <w:abstractNumId w:val="56"/>
  </w:num>
  <w:num w:numId="33">
    <w:abstractNumId w:val="11"/>
  </w:num>
  <w:num w:numId="34">
    <w:abstractNumId w:val="42"/>
  </w:num>
  <w:num w:numId="35">
    <w:abstractNumId w:val="58"/>
  </w:num>
  <w:num w:numId="36">
    <w:abstractNumId w:val="8"/>
  </w:num>
  <w:num w:numId="37">
    <w:abstractNumId w:val="81"/>
  </w:num>
  <w:num w:numId="38">
    <w:abstractNumId w:val="24"/>
  </w:num>
  <w:num w:numId="39">
    <w:abstractNumId w:val="23"/>
  </w:num>
  <w:num w:numId="40">
    <w:abstractNumId w:val="34"/>
  </w:num>
  <w:num w:numId="41">
    <w:abstractNumId w:val="80"/>
  </w:num>
  <w:num w:numId="42">
    <w:abstractNumId w:val="45"/>
  </w:num>
  <w:num w:numId="43">
    <w:abstractNumId w:val="63"/>
  </w:num>
  <w:num w:numId="44">
    <w:abstractNumId w:val="39"/>
  </w:num>
  <w:num w:numId="45">
    <w:abstractNumId w:val="76"/>
  </w:num>
  <w:num w:numId="46">
    <w:abstractNumId w:val="16"/>
  </w:num>
  <w:num w:numId="47">
    <w:abstractNumId w:val="78"/>
  </w:num>
  <w:num w:numId="48">
    <w:abstractNumId w:val="17"/>
  </w:num>
  <w:num w:numId="49">
    <w:abstractNumId w:val="20"/>
  </w:num>
  <w:num w:numId="50">
    <w:abstractNumId w:val="73"/>
  </w:num>
  <w:num w:numId="51">
    <w:abstractNumId w:val="7"/>
  </w:num>
  <w:num w:numId="52">
    <w:abstractNumId w:val="64"/>
  </w:num>
  <w:num w:numId="53">
    <w:abstractNumId w:val="54"/>
  </w:num>
  <w:num w:numId="54">
    <w:abstractNumId w:val="51"/>
  </w:num>
  <w:num w:numId="55">
    <w:abstractNumId w:val="29"/>
  </w:num>
  <w:num w:numId="56">
    <w:abstractNumId w:val="38"/>
  </w:num>
  <w:num w:numId="57">
    <w:abstractNumId w:val="69"/>
  </w:num>
  <w:num w:numId="58">
    <w:abstractNumId w:val="36"/>
  </w:num>
  <w:num w:numId="59">
    <w:abstractNumId w:val="52"/>
  </w:num>
  <w:num w:numId="60">
    <w:abstractNumId w:val="28"/>
  </w:num>
  <w:num w:numId="61">
    <w:abstractNumId w:val="18"/>
  </w:num>
  <w:num w:numId="62">
    <w:abstractNumId w:val="32"/>
  </w:num>
  <w:num w:numId="63">
    <w:abstractNumId w:val="3"/>
  </w:num>
  <w:num w:numId="64">
    <w:abstractNumId w:val="2"/>
  </w:num>
  <w:num w:numId="65">
    <w:abstractNumId w:val="14"/>
  </w:num>
  <w:num w:numId="66">
    <w:abstractNumId w:val="4"/>
  </w:num>
  <w:num w:numId="67">
    <w:abstractNumId w:val="48"/>
  </w:num>
  <w:num w:numId="68">
    <w:abstractNumId w:val="46"/>
  </w:num>
  <w:num w:numId="69">
    <w:abstractNumId w:val="19"/>
  </w:num>
  <w:num w:numId="70">
    <w:abstractNumId w:val="82"/>
  </w:num>
  <w:num w:numId="71">
    <w:abstractNumId w:val="80"/>
    <w:lvlOverride w:ilvl="0">
      <w:startOverride w:val="1"/>
    </w:lvlOverride>
  </w:num>
  <w:num w:numId="72">
    <w:abstractNumId w:val="77"/>
  </w:num>
  <w:num w:numId="73">
    <w:abstractNumId w:val="74"/>
  </w:num>
  <w:num w:numId="74">
    <w:abstractNumId w:val="68"/>
  </w:num>
  <w:num w:numId="75">
    <w:abstractNumId w:val="65"/>
  </w:num>
  <w:num w:numId="76">
    <w:abstractNumId w:val="15"/>
  </w:num>
  <w:num w:numId="77">
    <w:abstractNumId w:val="53"/>
  </w:num>
  <w:num w:numId="78">
    <w:abstractNumId w:val="9"/>
  </w:num>
  <w:num w:numId="79">
    <w:abstractNumId w:val="30"/>
  </w:num>
  <w:num w:numId="80">
    <w:abstractNumId w:val="59"/>
  </w:num>
  <w:num w:numId="81">
    <w:abstractNumId w:val="2"/>
  </w:num>
  <w:num w:numId="82">
    <w:abstractNumId w:val="2"/>
  </w:num>
  <w:num w:numId="83">
    <w:abstractNumId w:val="22"/>
  </w:num>
  <w:num w:numId="84">
    <w:abstractNumId w:val="55"/>
  </w:num>
  <w:num w:numId="85">
    <w:abstractNumId w:val="60"/>
  </w:num>
  <w:num w:numId="86">
    <w:abstractNumId w:val="13"/>
  </w:num>
  <w:num w:numId="87">
    <w:abstractNumId w:val="2"/>
  </w:num>
  <w:num w:numId="88">
    <w:abstractNumId w:val="62"/>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ermette, Stephane">
    <w15:presenceInfo w15:providerId="AD" w15:userId="S::svermette2@dxc.com::c4f4e962-c2d6-41eb-90b0-35d7283d23b4"/>
  </w15:person>
  <w15:person w15:author="Samuel, Emil Justin (Justin)">
    <w15:presenceInfo w15:providerId="AD" w15:userId="S::justin.samuel@dxc.com::e128a1be-f570-4fb8-bd78-b7df67dd82d2"/>
  </w15:person>
  <w15:person w15:author="Hoevelaken, Henk">
    <w15:presenceInfo w15:providerId="AD" w15:userId="S::henk.hoevelaken@dxc.com::79d698f5-46d0-4b62-89f9-209f04ede06f"/>
  </w15:person>
  <w15:person w15:author="Bala">
    <w15:presenceInfo w15:providerId="None" w15:userId="Ba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CA8"/>
    <w:rsid w:val="000000E0"/>
    <w:rsid w:val="00000D9E"/>
    <w:rsid w:val="00001574"/>
    <w:rsid w:val="0000250A"/>
    <w:rsid w:val="00002AC7"/>
    <w:rsid w:val="0000365B"/>
    <w:rsid w:val="000038C4"/>
    <w:rsid w:val="00003949"/>
    <w:rsid w:val="000040EB"/>
    <w:rsid w:val="00004CDF"/>
    <w:rsid w:val="000052D1"/>
    <w:rsid w:val="000055D2"/>
    <w:rsid w:val="00005AE8"/>
    <w:rsid w:val="0000655A"/>
    <w:rsid w:val="00006F74"/>
    <w:rsid w:val="000070DF"/>
    <w:rsid w:val="000074A5"/>
    <w:rsid w:val="00007795"/>
    <w:rsid w:val="00007C4C"/>
    <w:rsid w:val="000109E3"/>
    <w:rsid w:val="00010B2A"/>
    <w:rsid w:val="00011058"/>
    <w:rsid w:val="000110E9"/>
    <w:rsid w:val="000116A3"/>
    <w:rsid w:val="0001229A"/>
    <w:rsid w:val="00012701"/>
    <w:rsid w:val="00012A0F"/>
    <w:rsid w:val="00012D6B"/>
    <w:rsid w:val="0001335F"/>
    <w:rsid w:val="00013487"/>
    <w:rsid w:val="0001366A"/>
    <w:rsid w:val="000167FB"/>
    <w:rsid w:val="00016ED2"/>
    <w:rsid w:val="0001725F"/>
    <w:rsid w:val="00020307"/>
    <w:rsid w:val="0002079C"/>
    <w:rsid w:val="00020DE9"/>
    <w:rsid w:val="0002112F"/>
    <w:rsid w:val="000211F5"/>
    <w:rsid w:val="000214E8"/>
    <w:rsid w:val="000217C1"/>
    <w:rsid w:val="000220D0"/>
    <w:rsid w:val="000224AA"/>
    <w:rsid w:val="0002270A"/>
    <w:rsid w:val="000229AD"/>
    <w:rsid w:val="0002346A"/>
    <w:rsid w:val="00023B84"/>
    <w:rsid w:val="000243AA"/>
    <w:rsid w:val="000256AD"/>
    <w:rsid w:val="000268F0"/>
    <w:rsid w:val="0002742B"/>
    <w:rsid w:val="00027FA4"/>
    <w:rsid w:val="000304A9"/>
    <w:rsid w:val="00030562"/>
    <w:rsid w:val="00030DAC"/>
    <w:rsid w:val="00030FA0"/>
    <w:rsid w:val="00032826"/>
    <w:rsid w:val="0003336B"/>
    <w:rsid w:val="00033DE4"/>
    <w:rsid w:val="00034846"/>
    <w:rsid w:val="000364AE"/>
    <w:rsid w:val="000364FE"/>
    <w:rsid w:val="000370FE"/>
    <w:rsid w:val="00037656"/>
    <w:rsid w:val="00037CB3"/>
    <w:rsid w:val="00040AB0"/>
    <w:rsid w:val="00040F78"/>
    <w:rsid w:val="00044092"/>
    <w:rsid w:val="00044B28"/>
    <w:rsid w:val="00044CBB"/>
    <w:rsid w:val="00044CC8"/>
    <w:rsid w:val="00044CE2"/>
    <w:rsid w:val="00046E47"/>
    <w:rsid w:val="00047059"/>
    <w:rsid w:val="00047A9A"/>
    <w:rsid w:val="00047FF2"/>
    <w:rsid w:val="00047FF6"/>
    <w:rsid w:val="00050140"/>
    <w:rsid w:val="000511B4"/>
    <w:rsid w:val="00051712"/>
    <w:rsid w:val="00051D08"/>
    <w:rsid w:val="000525FC"/>
    <w:rsid w:val="00052735"/>
    <w:rsid w:val="00053BD3"/>
    <w:rsid w:val="00054D7F"/>
    <w:rsid w:val="000557D0"/>
    <w:rsid w:val="00056470"/>
    <w:rsid w:val="00056B42"/>
    <w:rsid w:val="00056D7D"/>
    <w:rsid w:val="000570F8"/>
    <w:rsid w:val="00057AB9"/>
    <w:rsid w:val="00057C36"/>
    <w:rsid w:val="000602F0"/>
    <w:rsid w:val="000606A1"/>
    <w:rsid w:val="00060A8E"/>
    <w:rsid w:val="00060B63"/>
    <w:rsid w:val="000649C6"/>
    <w:rsid w:val="00064FF1"/>
    <w:rsid w:val="0006543C"/>
    <w:rsid w:val="00066139"/>
    <w:rsid w:val="00067D69"/>
    <w:rsid w:val="0007022D"/>
    <w:rsid w:val="0007178B"/>
    <w:rsid w:val="0007236C"/>
    <w:rsid w:val="0007248A"/>
    <w:rsid w:val="000729AA"/>
    <w:rsid w:val="000737D7"/>
    <w:rsid w:val="00073AC0"/>
    <w:rsid w:val="00073B8F"/>
    <w:rsid w:val="0007419E"/>
    <w:rsid w:val="00074C11"/>
    <w:rsid w:val="00075519"/>
    <w:rsid w:val="0007574A"/>
    <w:rsid w:val="000762A7"/>
    <w:rsid w:val="00076623"/>
    <w:rsid w:val="00076AA9"/>
    <w:rsid w:val="00077EFF"/>
    <w:rsid w:val="00080098"/>
    <w:rsid w:val="00080A4A"/>
    <w:rsid w:val="000819BE"/>
    <w:rsid w:val="00081E4A"/>
    <w:rsid w:val="000836EA"/>
    <w:rsid w:val="0008384B"/>
    <w:rsid w:val="00083D97"/>
    <w:rsid w:val="00083F24"/>
    <w:rsid w:val="0008439F"/>
    <w:rsid w:val="00084538"/>
    <w:rsid w:val="00085476"/>
    <w:rsid w:val="000859B8"/>
    <w:rsid w:val="00086A6B"/>
    <w:rsid w:val="00090338"/>
    <w:rsid w:val="00090768"/>
    <w:rsid w:val="00090C1C"/>
    <w:rsid w:val="00091B65"/>
    <w:rsid w:val="00091D47"/>
    <w:rsid w:val="0009283E"/>
    <w:rsid w:val="00094C26"/>
    <w:rsid w:val="00094E62"/>
    <w:rsid w:val="000958A3"/>
    <w:rsid w:val="00095A54"/>
    <w:rsid w:val="000962FC"/>
    <w:rsid w:val="00096878"/>
    <w:rsid w:val="000968AE"/>
    <w:rsid w:val="00097441"/>
    <w:rsid w:val="0009750D"/>
    <w:rsid w:val="0009790F"/>
    <w:rsid w:val="000A013D"/>
    <w:rsid w:val="000A058F"/>
    <w:rsid w:val="000A1612"/>
    <w:rsid w:val="000A1CFB"/>
    <w:rsid w:val="000A3C76"/>
    <w:rsid w:val="000A537C"/>
    <w:rsid w:val="000A5520"/>
    <w:rsid w:val="000A5873"/>
    <w:rsid w:val="000A5A88"/>
    <w:rsid w:val="000A60D4"/>
    <w:rsid w:val="000A68E5"/>
    <w:rsid w:val="000B0083"/>
    <w:rsid w:val="000B00F4"/>
    <w:rsid w:val="000B0163"/>
    <w:rsid w:val="000B0565"/>
    <w:rsid w:val="000B0ED5"/>
    <w:rsid w:val="000B1466"/>
    <w:rsid w:val="000B1987"/>
    <w:rsid w:val="000B1B45"/>
    <w:rsid w:val="000B292D"/>
    <w:rsid w:val="000B3094"/>
    <w:rsid w:val="000B3690"/>
    <w:rsid w:val="000B377F"/>
    <w:rsid w:val="000B3962"/>
    <w:rsid w:val="000B39F0"/>
    <w:rsid w:val="000B453D"/>
    <w:rsid w:val="000B496E"/>
    <w:rsid w:val="000B5B7F"/>
    <w:rsid w:val="000B5FEB"/>
    <w:rsid w:val="000B6AE6"/>
    <w:rsid w:val="000B7087"/>
    <w:rsid w:val="000B7394"/>
    <w:rsid w:val="000B7FA3"/>
    <w:rsid w:val="000C0729"/>
    <w:rsid w:val="000C0EAD"/>
    <w:rsid w:val="000C130B"/>
    <w:rsid w:val="000C13DB"/>
    <w:rsid w:val="000C1725"/>
    <w:rsid w:val="000C3B46"/>
    <w:rsid w:val="000C3D27"/>
    <w:rsid w:val="000C468E"/>
    <w:rsid w:val="000C49E2"/>
    <w:rsid w:val="000C4BDC"/>
    <w:rsid w:val="000C50A4"/>
    <w:rsid w:val="000C5608"/>
    <w:rsid w:val="000C5B60"/>
    <w:rsid w:val="000C5D07"/>
    <w:rsid w:val="000C68D6"/>
    <w:rsid w:val="000C6AE8"/>
    <w:rsid w:val="000C70E8"/>
    <w:rsid w:val="000C7A57"/>
    <w:rsid w:val="000C7BF0"/>
    <w:rsid w:val="000D08A7"/>
    <w:rsid w:val="000D234B"/>
    <w:rsid w:val="000D338E"/>
    <w:rsid w:val="000D3415"/>
    <w:rsid w:val="000D399B"/>
    <w:rsid w:val="000D4103"/>
    <w:rsid w:val="000D566D"/>
    <w:rsid w:val="000D570A"/>
    <w:rsid w:val="000D596C"/>
    <w:rsid w:val="000D5C17"/>
    <w:rsid w:val="000D5D40"/>
    <w:rsid w:val="000D5E67"/>
    <w:rsid w:val="000D700E"/>
    <w:rsid w:val="000D7BD6"/>
    <w:rsid w:val="000E0372"/>
    <w:rsid w:val="000E0D72"/>
    <w:rsid w:val="000E1057"/>
    <w:rsid w:val="000E1572"/>
    <w:rsid w:val="000E31AD"/>
    <w:rsid w:val="000E3281"/>
    <w:rsid w:val="000E46BB"/>
    <w:rsid w:val="000E4DF9"/>
    <w:rsid w:val="000E4E1D"/>
    <w:rsid w:val="000E51BD"/>
    <w:rsid w:val="000E57C7"/>
    <w:rsid w:val="000E5A59"/>
    <w:rsid w:val="000E5C64"/>
    <w:rsid w:val="000E68F1"/>
    <w:rsid w:val="000E6FAD"/>
    <w:rsid w:val="000E7496"/>
    <w:rsid w:val="000E781C"/>
    <w:rsid w:val="000E7EE1"/>
    <w:rsid w:val="000F0B4B"/>
    <w:rsid w:val="000F0FA4"/>
    <w:rsid w:val="000F11C4"/>
    <w:rsid w:val="000F1780"/>
    <w:rsid w:val="000F1AF9"/>
    <w:rsid w:val="000F2550"/>
    <w:rsid w:val="000F2759"/>
    <w:rsid w:val="000F3D2D"/>
    <w:rsid w:val="000F4527"/>
    <w:rsid w:val="000F4618"/>
    <w:rsid w:val="000F4C06"/>
    <w:rsid w:val="000F56EA"/>
    <w:rsid w:val="000F6913"/>
    <w:rsid w:val="000F7838"/>
    <w:rsid w:val="000F7AF7"/>
    <w:rsid w:val="001000AF"/>
    <w:rsid w:val="001006BD"/>
    <w:rsid w:val="00100DF4"/>
    <w:rsid w:val="001010F1"/>
    <w:rsid w:val="00101400"/>
    <w:rsid w:val="001017BE"/>
    <w:rsid w:val="001019AB"/>
    <w:rsid w:val="00102B3C"/>
    <w:rsid w:val="00102E8B"/>
    <w:rsid w:val="001030B5"/>
    <w:rsid w:val="00103C9E"/>
    <w:rsid w:val="00104E5C"/>
    <w:rsid w:val="00104F93"/>
    <w:rsid w:val="001059EC"/>
    <w:rsid w:val="001079B6"/>
    <w:rsid w:val="00110624"/>
    <w:rsid w:val="0011066B"/>
    <w:rsid w:val="00111831"/>
    <w:rsid w:val="0011185B"/>
    <w:rsid w:val="00112228"/>
    <w:rsid w:val="00112294"/>
    <w:rsid w:val="00112778"/>
    <w:rsid w:val="0011291E"/>
    <w:rsid w:val="00113485"/>
    <w:rsid w:val="001145C7"/>
    <w:rsid w:val="00114A14"/>
    <w:rsid w:val="00114AA9"/>
    <w:rsid w:val="0011560B"/>
    <w:rsid w:val="00115954"/>
    <w:rsid w:val="00115A8B"/>
    <w:rsid w:val="00115CFF"/>
    <w:rsid w:val="00116291"/>
    <w:rsid w:val="001170A8"/>
    <w:rsid w:val="00117308"/>
    <w:rsid w:val="0011755E"/>
    <w:rsid w:val="00117816"/>
    <w:rsid w:val="001178DE"/>
    <w:rsid w:val="0012075F"/>
    <w:rsid w:val="00120807"/>
    <w:rsid w:val="00120E54"/>
    <w:rsid w:val="00120EAD"/>
    <w:rsid w:val="00120FA9"/>
    <w:rsid w:val="00121BDF"/>
    <w:rsid w:val="001223E5"/>
    <w:rsid w:val="00122616"/>
    <w:rsid w:val="00122EBE"/>
    <w:rsid w:val="00123793"/>
    <w:rsid w:val="00123816"/>
    <w:rsid w:val="00123BD6"/>
    <w:rsid w:val="00124082"/>
    <w:rsid w:val="0012455B"/>
    <w:rsid w:val="00124943"/>
    <w:rsid w:val="0012494D"/>
    <w:rsid w:val="00124C83"/>
    <w:rsid w:val="00124F58"/>
    <w:rsid w:val="001251BA"/>
    <w:rsid w:val="0012537D"/>
    <w:rsid w:val="00125485"/>
    <w:rsid w:val="00125493"/>
    <w:rsid w:val="00125527"/>
    <w:rsid w:val="00125633"/>
    <w:rsid w:val="00125F03"/>
    <w:rsid w:val="00127448"/>
    <w:rsid w:val="001279EB"/>
    <w:rsid w:val="00127A27"/>
    <w:rsid w:val="00127C55"/>
    <w:rsid w:val="00130772"/>
    <w:rsid w:val="0013120A"/>
    <w:rsid w:val="00132040"/>
    <w:rsid w:val="001327C0"/>
    <w:rsid w:val="00132A90"/>
    <w:rsid w:val="00132B66"/>
    <w:rsid w:val="001339A0"/>
    <w:rsid w:val="00134075"/>
    <w:rsid w:val="0013475E"/>
    <w:rsid w:val="00134916"/>
    <w:rsid w:val="00135AE0"/>
    <w:rsid w:val="00135C01"/>
    <w:rsid w:val="0013608B"/>
    <w:rsid w:val="001360A2"/>
    <w:rsid w:val="00136512"/>
    <w:rsid w:val="00136EB7"/>
    <w:rsid w:val="00137323"/>
    <w:rsid w:val="001402C7"/>
    <w:rsid w:val="0014061D"/>
    <w:rsid w:val="001409CF"/>
    <w:rsid w:val="00140E75"/>
    <w:rsid w:val="00140F69"/>
    <w:rsid w:val="001416B4"/>
    <w:rsid w:val="001419F0"/>
    <w:rsid w:val="00141F89"/>
    <w:rsid w:val="0014254B"/>
    <w:rsid w:val="001429F6"/>
    <w:rsid w:val="00142EC3"/>
    <w:rsid w:val="00143180"/>
    <w:rsid w:val="00143207"/>
    <w:rsid w:val="001435A9"/>
    <w:rsid w:val="00144D18"/>
    <w:rsid w:val="00144EA3"/>
    <w:rsid w:val="00145BDA"/>
    <w:rsid w:val="001468F9"/>
    <w:rsid w:val="001471FC"/>
    <w:rsid w:val="00147A7F"/>
    <w:rsid w:val="00147D55"/>
    <w:rsid w:val="00150285"/>
    <w:rsid w:val="001503C4"/>
    <w:rsid w:val="00150653"/>
    <w:rsid w:val="0015077B"/>
    <w:rsid w:val="00150E46"/>
    <w:rsid w:val="00150EB9"/>
    <w:rsid w:val="001518D7"/>
    <w:rsid w:val="00151A67"/>
    <w:rsid w:val="0015288D"/>
    <w:rsid w:val="00152AFB"/>
    <w:rsid w:val="00152CAC"/>
    <w:rsid w:val="00153396"/>
    <w:rsid w:val="0015415C"/>
    <w:rsid w:val="0015651A"/>
    <w:rsid w:val="00156563"/>
    <w:rsid w:val="00156589"/>
    <w:rsid w:val="0015717E"/>
    <w:rsid w:val="001573FC"/>
    <w:rsid w:val="00157F11"/>
    <w:rsid w:val="00160032"/>
    <w:rsid w:val="00160803"/>
    <w:rsid w:val="001611D0"/>
    <w:rsid w:val="001617FE"/>
    <w:rsid w:val="00163778"/>
    <w:rsid w:val="00164A3A"/>
    <w:rsid w:val="00164CF2"/>
    <w:rsid w:val="001652D7"/>
    <w:rsid w:val="0016577D"/>
    <w:rsid w:val="0016586B"/>
    <w:rsid w:val="00165ACA"/>
    <w:rsid w:val="0016645F"/>
    <w:rsid w:val="00166691"/>
    <w:rsid w:val="0017019A"/>
    <w:rsid w:val="001707E3"/>
    <w:rsid w:val="00170E0D"/>
    <w:rsid w:val="00171118"/>
    <w:rsid w:val="00171E91"/>
    <w:rsid w:val="00171ED6"/>
    <w:rsid w:val="00173014"/>
    <w:rsid w:val="00173AB4"/>
    <w:rsid w:val="0017526C"/>
    <w:rsid w:val="00176C7D"/>
    <w:rsid w:val="00176FFE"/>
    <w:rsid w:val="00177FE9"/>
    <w:rsid w:val="00180453"/>
    <w:rsid w:val="0018083D"/>
    <w:rsid w:val="00180A8B"/>
    <w:rsid w:val="00181112"/>
    <w:rsid w:val="0018124C"/>
    <w:rsid w:val="00181A04"/>
    <w:rsid w:val="00181F81"/>
    <w:rsid w:val="00181FAF"/>
    <w:rsid w:val="001821CE"/>
    <w:rsid w:val="00182DE4"/>
    <w:rsid w:val="00182FDE"/>
    <w:rsid w:val="00183B12"/>
    <w:rsid w:val="00183DC9"/>
    <w:rsid w:val="00184FD4"/>
    <w:rsid w:val="00185EC5"/>
    <w:rsid w:val="0019002D"/>
    <w:rsid w:val="00190158"/>
    <w:rsid w:val="001904F9"/>
    <w:rsid w:val="00190BB0"/>
    <w:rsid w:val="00191107"/>
    <w:rsid w:val="0019125E"/>
    <w:rsid w:val="00191470"/>
    <w:rsid w:val="0019151D"/>
    <w:rsid w:val="00191788"/>
    <w:rsid w:val="00192024"/>
    <w:rsid w:val="001921C7"/>
    <w:rsid w:val="001921DF"/>
    <w:rsid w:val="001926B9"/>
    <w:rsid w:val="00192B5F"/>
    <w:rsid w:val="001931DA"/>
    <w:rsid w:val="00193772"/>
    <w:rsid w:val="001938C0"/>
    <w:rsid w:val="00193AB6"/>
    <w:rsid w:val="001950EF"/>
    <w:rsid w:val="00195231"/>
    <w:rsid w:val="001974CF"/>
    <w:rsid w:val="00197A35"/>
    <w:rsid w:val="001A0629"/>
    <w:rsid w:val="001A0C1A"/>
    <w:rsid w:val="001A0D51"/>
    <w:rsid w:val="001A1230"/>
    <w:rsid w:val="001A222D"/>
    <w:rsid w:val="001A2BDB"/>
    <w:rsid w:val="001A33B8"/>
    <w:rsid w:val="001A3630"/>
    <w:rsid w:val="001A3D46"/>
    <w:rsid w:val="001A3F9A"/>
    <w:rsid w:val="001A4CC1"/>
    <w:rsid w:val="001A7079"/>
    <w:rsid w:val="001B1408"/>
    <w:rsid w:val="001B1FAA"/>
    <w:rsid w:val="001B2689"/>
    <w:rsid w:val="001B28B1"/>
    <w:rsid w:val="001B2985"/>
    <w:rsid w:val="001B2CA2"/>
    <w:rsid w:val="001B309D"/>
    <w:rsid w:val="001B30A9"/>
    <w:rsid w:val="001B3B1D"/>
    <w:rsid w:val="001B4BC5"/>
    <w:rsid w:val="001B5A61"/>
    <w:rsid w:val="001B62D6"/>
    <w:rsid w:val="001B7217"/>
    <w:rsid w:val="001B742E"/>
    <w:rsid w:val="001C02E3"/>
    <w:rsid w:val="001C0414"/>
    <w:rsid w:val="001C0BCC"/>
    <w:rsid w:val="001C177F"/>
    <w:rsid w:val="001C1A8E"/>
    <w:rsid w:val="001C26F4"/>
    <w:rsid w:val="001C2740"/>
    <w:rsid w:val="001C2BE6"/>
    <w:rsid w:val="001C3726"/>
    <w:rsid w:val="001C44D2"/>
    <w:rsid w:val="001C460A"/>
    <w:rsid w:val="001C52CE"/>
    <w:rsid w:val="001C54BD"/>
    <w:rsid w:val="001C55DC"/>
    <w:rsid w:val="001C582A"/>
    <w:rsid w:val="001C5844"/>
    <w:rsid w:val="001C5B45"/>
    <w:rsid w:val="001C6356"/>
    <w:rsid w:val="001C6A27"/>
    <w:rsid w:val="001C77F0"/>
    <w:rsid w:val="001C78AE"/>
    <w:rsid w:val="001C7F3F"/>
    <w:rsid w:val="001D007D"/>
    <w:rsid w:val="001D0637"/>
    <w:rsid w:val="001D24BC"/>
    <w:rsid w:val="001D2E24"/>
    <w:rsid w:val="001D2F51"/>
    <w:rsid w:val="001D30CC"/>
    <w:rsid w:val="001D3FA0"/>
    <w:rsid w:val="001D4E72"/>
    <w:rsid w:val="001D56E0"/>
    <w:rsid w:val="001D5CA5"/>
    <w:rsid w:val="001D5E21"/>
    <w:rsid w:val="001D5E4B"/>
    <w:rsid w:val="001D5E61"/>
    <w:rsid w:val="001D66E9"/>
    <w:rsid w:val="001D6876"/>
    <w:rsid w:val="001D6988"/>
    <w:rsid w:val="001D71A9"/>
    <w:rsid w:val="001D7A0B"/>
    <w:rsid w:val="001E044B"/>
    <w:rsid w:val="001E05BA"/>
    <w:rsid w:val="001E0840"/>
    <w:rsid w:val="001E110B"/>
    <w:rsid w:val="001E2373"/>
    <w:rsid w:val="001E2BC0"/>
    <w:rsid w:val="001E3523"/>
    <w:rsid w:val="001E6302"/>
    <w:rsid w:val="001E648C"/>
    <w:rsid w:val="001E662C"/>
    <w:rsid w:val="001E6C20"/>
    <w:rsid w:val="001E70BB"/>
    <w:rsid w:val="001E7813"/>
    <w:rsid w:val="001E7B72"/>
    <w:rsid w:val="001F05CD"/>
    <w:rsid w:val="001F0811"/>
    <w:rsid w:val="001F1092"/>
    <w:rsid w:val="001F1B8D"/>
    <w:rsid w:val="001F1F25"/>
    <w:rsid w:val="001F37A8"/>
    <w:rsid w:val="001F4086"/>
    <w:rsid w:val="001F427E"/>
    <w:rsid w:val="001F44C4"/>
    <w:rsid w:val="001F46EE"/>
    <w:rsid w:val="001F471A"/>
    <w:rsid w:val="001F5E3D"/>
    <w:rsid w:val="001F6FEE"/>
    <w:rsid w:val="001F78F0"/>
    <w:rsid w:val="001F7BA3"/>
    <w:rsid w:val="001F7EF2"/>
    <w:rsid w:val="002007FC"/>
    <w:rsid w:val="00202423"/>
    <w:rsid w:val="00202E42"/>
    <w:rsid w:val="00203313"/>
    <w:rsid w:val="00203C4E"/>
    <w:rsid w:val="00203EE1"/>
    <w:rsid w:val="00203EF6"/>
    <w:rsid w:val="002047E4"/>
    <w:rsid w:val="00204A42"/>
    <w:rsid w:val="00205492"/>
    <w:rsid w:val="00205DA8"/>
    <w:rsid w:val="00206347"/>
    <w:rsid w:val="0020713C"/>
    <w:rsid w:val="002078C5"/>
    <w:rsid w:val="002079C3"/>
    <w:rsid w:val="00207D47"/>
    <w:rsid w:val="00210733"/>
    <w:rsid w:val="00210D3B"/>
    <w:rsid w:val="002126E0"/>
    <w:rsid w:val="00213160"/>
    <w:rsid w:val="002133FA"/>
    <w:rsid w:val="00213420"/>
    <w:rsid w:val="002144AB"/>
    <w:rsid w:val="00214606"/>
    <w:rsid w:val="002153F9"/>
    <w:rsid w:val="00216128"/>
    <w:rsid w:val="00216C3B"/>
    <w:rsid w:val="0021704C"/>
    <w:rsid w:val="00217202"/>
    <w:rsid w:val="00220FE9"/>
    <w:rsid w:val="00221670"/>
    <w:rsid w:val="00221691"/>
    <w:rsid w:val="002218D3"/>
    <w:rsid w:val="00222795"/>
    <w:rsid w:val="002228B9"/>
    <w:rsid w:val="0022331C"/>
    <w:rsid w:val="002234AB"/>
    <w:rsid w:val="00224979"/>
    <w:rsid w:val="00224A53"/>
    <w:rsid w:val="00224EA5"/>
    <w:rsid w:val="002254EA"/>
    <w:rsid w:val="002255FF"/>
    <w:rsid w:val="002275E3"/>
    <w:rsid w:val="002276F6"/>
    <w:rsid w:val="00227D51"/>
    <w:rsid w:val="002302CF"/>
    <w:rsid w:val="00230338"/>
    <w:rsid w:val="00231938"/>
    <w:rsid w:val="00231945"/>
    <w:rsid w:val="00231A3F"/>
    <w:rsid w:val="00232242"/>
    <w:rsid w:val="00232303"/>
    <w:rsid w:val="00232CF6"/>
    <w:rsid w:val="00232D28"/>
    <w:rsid w:val="0023386D"/>
    <w:rsid w:val="00233E80"/>
    <w:rsid w:val="00235849"/>
    <w:rsid w:val="00236252"/>
    <w:rsid w:val="0023666B"/>
    <w:rsid w:val="00236D32"/>
    <w:rsid w:val="00236DF8"/>
    <w:rsid w:val="00237563"/>
    <w:rsid w:val="00237BA0"/>
    <w:rsid w:val="002400F1"/>
    <w:rsid w:val="00240244"/>
    <w:rsid w:val="0024099E"/>
    <w:rsid w:val="00240C32"/>
    <w:rsid w:val="00240CCA"/>
    <w:rsid w:val="00240D5C"/>
    <w:rsid w:val="00240F5A"/>
    <w:rsid w:val="00241925"/>
    <w:rsid w:val="00241A8D"/>
    <w:rsid w:val="00241D59"/>
    <w:rsid w:val="00243452"/>
    <w:rsid w:val="00243485"/>
    <w:rsid w:val="002439C4"/>
    <w:rsid w:val="00244E65"/>
    <w:rsid w:val="00244E87"/>
    <w:rsid w:val="00244F46"/>
    <w:rsid w:val="0024521F"/>
    <w:rsid w:val="00245BD5"/>
    <w:rsid w:val="00245D9A"/>
    <w:rsid w:val="002471DC"/>
    <w:rsid w:val="0025069A"/>
    <w:rsid w:val="00250BC0"/>
    <w:rsid w:val="002519EB"/>
    <w:rsid w:val="002520AA"/>
    <w:rsid w:val="002528C1"/>
    <w:rsid w:val="00253104"/>
    <w:rsid w:val="00253477"/>
    <w:rsid w:val="00253A37"/>
    <w:rsid w:val="00253B39"/>
    <w:rsid w:val="0025426C"/>
    <w:rsid w:val="00254474"/>
    <w:rsid w:val="0025453E"/>
    <w:rsid w:val="002545D5"/>
    <w:rsid w:val="00254981"/>
    <w:rsid w:val="00254A2E"/>
    <w:rsid w:val="00255A0E"/>
    <w:rsid w:val="00255BAB"/>
    <w:rsid w:val="0025627E"/>
    <w:rsid w:val="00256D55"/>
    <w:rsid w:val="00260512"/>
    <w:rsid w:val="00260BB5"/>
    <w:rsid w:val="002618CB"/>
    <w:rsid w:val="00261C94"/>
    <w:rsid w:val="00262600"/>
    <w:rsid w:val="0026263C"/>
    <w:rsid w:val="00262727"/>
    <w:rsid w:val="002628BB"/>
    <w:rsid w:val="00262F6F"/>
    <w:rsid w:val="00264262"/>
    <w:rsid w:val="002649AA"/>
    <w:rsid w:val="002653CC"/>
    <w:rsid w:val="002653F2"/>
    <w:rsid w:val="002656F1"/>
    <w:rsid w:val="00266119"/>
    <w:rsid w:val="00266896"/>
    <w:rsid w:val="002674E5"/>
    <w:rsid w:val="00267906"/>
    <w:rsid w:val="00267B76"/>
    <w:rsid w:val="002707C8"/>
    <w:rsid w:val="002712FF"/>
    <w:rsid w:val="0027187C"/>
    <w:rsid w:val="00271E3B"/>
    <w:rsid w:val="00272261"/>
    <w:rsid w:val="00272616"/>
    <w:rsid w:val="0027339D"/>
    <w:rsid w:val="00273FB8"/>
    <w:rsid w:val="00274134"/>
    <w:rsid w:val="0027493E"/>
    <w:rsid w:val="00274D78"/>
    <w:rsid w:val="00275C44"/>
    <w:rsid w:val="00276C08"/>
    <w:rsid w:val="00276FCD"/>
    <w:rsid w:val="0027784F"/>
    <w:rsid w:val="00277BDB"/>
    <w:rsid w:val="00277F2B"/>
    <w:rsid w:val="0028068E"/>
    <w:rsid w:val="0028075C"/>
    <w:rsid w:val="00280B1A"/>
    <w:rsid w:val="00280DC2"/>
    <w:rsid w:val="002811EA"/>
    <w:rsid w:val="002813CC"/>
    <w:rsid w:val="00281879"/>
    <w:rsid w:val="0028396B"/>
    <w:rsid w:val="00284BAC"/>
    <w:rsid w:val="00285AB6"/>
    <w:rsid w:val="00285C4E"/>
    <w:rsid w:val="0028665B"/>
    <w:rsid w:val="00286F96"/>
    <w:rsid w:val="00287412"/>
    <w:rsid w:val="00287C16"/>
    <w:rsid w:val="00287E4C"/>
    <w:rsid w:val="00290364"/>
    <w:rsid w:val="0029100E"/>
    <w:rsid w:val="00291053"/>
    <w:rsid w:val="00291269"/>
    <w:rsid w:val="00291E20"/>
    <w:rsid w:val="002928A9"/>
    <w:rsid w:val="00292D7A"/>
    <w:rsid w:val="00294549"/>
    <w:rsid w:val="0029468A"/>
    <w:rsid w:val="002947A5"/>
    <w:rsid w:val="00295513"/>
    <w:rsid w:val="00295A05"/>
    <w:rsid w:val="00296015"/>
    <w:rsid w:val="0029655D"/>
    <w:rsid w:val="002968DF"/>
    <w:rsid w:val="002968E8"/>
    <w:rsid w:val="002A01C0"/>
    <w:rsid w:val="002A0B36"/>
    <w:rsid w:val="002A0CB9"/>
    <w:rsid w:val="002A1D7B"/>
    <w:rsid w:val="002A1E9E"/>
    <w:rsid w:val="002A2A6E"/>
    <w:rsid w:val="002A32E2"/>
    <w:rsid w:val="002A3741"/>
    <w:rsid w:val="002A4757"/>
    <w:rsid w:val="002A4DA3"/>
    <w:rsid w:val="002A5922"/>
    <w:rsid w:val="002A67BA"/>
    <w:rsid w:val="002A70F0"/>
    <w:rsid w:val="002A71F6"/>
    <w:rsid w:val="002A7404"/>
    <w:rsid w:val="002A751F"/>
    <w:rsid w:val="002A760C"/>
    <w:rsid w:val="002A78CA"/>
    <w:rsid w:val="002A7F84"/>
    <w:rsid w:val="002B027A"/>
    <w:rsid w:val="002B0521"/>
    <w:rsid w:val="002B0FF2"/>
    <w:rsid w:val="002B1343"/>
    <w:rsid w:val="002B1C05"/>
    <w:rsid w:val="002B232C"/>
    <w:rsid w:val="002B2408"/>
    <w:rsid w:val="002B2693"/>
    <w:rsid w:val="002B26F9"/>
    <w:rsid w:val="002B37EC"/>
    <w:rsid w:val="002B4623"/>
    <w:rsid w:val="002B7AD6"/>
    <w:rsid w:val="002C012C"/>
    <w:rsid w:val="002C0E5F"/>
    <w:rsid w:val="002C13DF"/>
    <w:rsid w:val="002C1CB0"/>
    <w:rsid w:val="002C378E"/>
    <w:rsid w:val="002C3BDB"/>
    <w:rsid w:val="002C4B31"/>
    <w:rsid w:val="002C53E8"/>
    <w:rsid w:val="002C5C4E"/>
    <w:rsid w:val="002C5D0E"/>
    <w:rsid w:val="002C604B"/>
    <w:rsid w:val="002C60BF"/>
    <w:rsid w:val="002C7C81"/>
    <w:rsid w:val="002C7D6F"/>
    <w:rsid w:val="002C7DDC"/>
    <w:rsid w:val="002D0063"/>
    <w:rsid w:val="002D11E4"/>
    <w:rsid w:val="002D12F8"/>
    <w:rsid w:val="002D155E"/>
    <w:rsid w:val="002D1BE3"/>
    <w:rsid w:val="002D1FC1"/>
    <w:rsid w:val="002D380D"/>
    <w:rsid w:val="002D3B53"/>
    <w:rsid w:val="002D4014"/>
    <w:rsid w:val="002D41D1"/>
    <w:rsid w:val="002D4ADF"/>
    <w:rsid w:val="002D54DC"/>
    <w:rsid w:val="002D5515"/>
    <w:rsid w:val="002D5ACA"/>
    <w:rsid w:val="002D5CED"/>
    <w:rsid w:val="002D6420"/>
    <w:rsid w:val="002D6CCC"/>
    <w:rsid w:val="002D6D1D"/>
    <w:rsid w:val="002D6DF7"/>
    <w:rsid w:val="002D7634"/>
    <w:rsid w:val="002E007D"/>
    <w:rsid w:val="002E00EE"/>
    <w:rsid w:val="002E04BE"/>
    <w:rsid w:val="002E08BE"/>
    <w:rsid w:val="002E08D7"/>
    <w:rsid w:val="002E0D7A"/>
    <w:rsid w:val="002E1F02"/>
    <w:rsid w:val="002E262A"/>
    <w:rsid w:val="002E3222"/>
    <w:rsid w:val="002E35E9"/>
    <w:rsid w:val="002E3B93"/>
    <w:rsid w:val="002E3BFD"/>
    <w:rsid w:val="002E40DF"/>
    <w:rsid w:val="002E414F"/>
    <w:rsid w:val="002E4249"/>
    <w:rsid w:val="002E4290"/>
    <w:rsid w:val="002E44F2"/>
    <w:rsid w:val="002E46B6"/>
    <w:rsid w:val="002E4B01"/>
    <w:rsid w:val="002E5531"/>
    <w:rsid w:val="002E59A4"/>
    <w:rsid w:val="002E5A7C"/>
    <w:rsid w:val="002E5EE9"/>
    <w:rsid w:val="002E6630"/>
    <w:rsid w:val="002F0189"/>
    <w:rsid w:val="002F1285"/>
    <w:rsid w:val="002F14C2"/>
    <w:rsid w:val="002F20E1"/>
    <w:rsid w:val="002F2439"/>
    <w:rsid w:val="002F2D49"/>
    <w:rsid w:val="002F2D7E"/>
    <w:rsid w:val="002F32EC"/>
    <w:rsid w:val="002F38FA"/>
    <w:rsid w:val="002F3985"/>
    <w:rsid w:val="002F495C"/>
    <w:rsid w:val="002F4F73"/>
    <w:rsid w:val="002F5248"/>
    <w:rsid w:val="002F60DF"/>
    <w:rsid w:val="002F61C9"/>
    <w:rsid w:val="002F63EC"/>
    <w:rsid w:val="002F6C53"/>
    <w:rsid w:val="002F7322"/>
    <w:rsid w:val="002F76E1"/>
    <w:rsid w:val="002F7F07"/>
    <w:rsid w:val="00300061"/>
    <w:rsid w:val="00300459"/>
    <w:rsid w:val="00301242"/>
    <w:rsid w:val="00301803"/>
    <w:rsid w:val="00301A47"/>
    <w:rsid w:val="0030438A"/>
    <w:rsid w:val="00305837"/>
    <w:rsid w:val="00305D58"/>
    <w:rsid w:val="00305FCF"/>
    <w:rsid w:val="003062AA"/>
    <w:rsid w:val="003063D0"/>
    <w:rsid w:val="00306C1A"/>
    <w:rsid w:val="00306FD2"/>
    <w:rsid w:val="00307761"/>
    <w:rsid w:val="00307F54"/>
    <w:rsid w:val="003100EC"/>
    <w:rsid w:val="00310231"/>
    <w:rsid w:val="00310CEF"/>
    <w:rsid w:val="00312D50"/>
    <w:rsid w:val="003132B1"/>
    <w:rsid w:val="00313507"/>
    <w:rsid w:val="00315238"/>
    <w:rsid w:val="00315679"/>
    <w:rsid w:val="00315BC7"/>
    <w:rsid w:val="003165BB"/>
    <w:rsid w:val="00316FD5"/>
    <w:rsid w:val="003173C0"/>
    <w:rsid w:val="0031778B"/>
    <w:rsid w:val="0032043B"/>
    <w:rsid w:val="00320746"/>
    <w:rsid w:val="00320899"/>
    <w:rsid w:val="00320E16"/>
    <w:rsid w:val="00321066"/>
    <w:rsid w:val="003213A9"/>
    <w:rsid w:val="00321726"/>
    <w:rsid w:val="00321BA5"/>
    <w:rsid w:val="00322E51"/>
    <w:rsid w:val="00323765"/>
    <w:rsid w:val="0032395D"/>
    <w:rsid w:val="003239E2"/>
    <w:rsid w:val="0032413E"/>
    <w:rsid w:val="003245F3"/>
    <w:rsid w:val="00324A16"/>
    <w:rsid w:val="00324EE4"/>
    <w:rsid w:val="00325366"/>
    <w:rsid w:val="00325761"/>
    <w:rsid w:val="0032615A"/>
    <w:rsid w:val="00326862"/>
    <w:rsid w:val="00327D78"/>
    <w:rsid w:val="0033154D"/>
    <w:rsid w:val="00331654"/>
    <w:rsid w:val="0033359D"/>
    <w:rsid w:val="00333910"/>
    <w:rsid w:val="003339E9"/>
    <w:rsid w:val="00333A05"/>
    <w:rsid w:val="00333CBD"/>
    <w:rsid w:val="00333D51"/>
    <w:rsid w:val="00333D9C"/>
    <w:rsid w:val="00334844"/>
    <w:rsid w:val="00334AA8"/>
    <w:rsid w:val="003359AD"/>
    <w:rsid w:val="00335CE1"/>
    <w:rsid w:val="00336420"/>
    <w:rsid w:val="00337128"/>
    <w:rsid w:val="003379E5"/>
    <w:rsid w:val="00337A4C"/>
    <w:rsid w:val="00337F85"/>
    <w:rsid w:val="00340A04"/>
    <w:rsid w:val="00340AD8"/>
    <w:rsid w:val="00340D6F"/>
    <w:rsid w:val="00340DD4"/>
    <w:rsid w:val="003417F4"/>
    <w:rsid w:val="00342048"/>
    <w:rsid w:val="00342319"/>
    <w:rsid w:val="0034304A"/>
    <w:rsid w:val="00343725"/>
    <w:rsid w:val="00344539"/>
    <w:rsid w:val="00344A7B"/>
    <w:rsid w:val="00344FAB"/>
    <w:rsid w:val="0034568A"/>
    <w:rsid w:val="00345A2F"/>
    <w:rsid w:val="00345F14"/>
    <w:rsid w:val="00345FD6"/>
    <w:rsid w:val="00347D81"/>
    <w:rsid w:val="003503B3"/>
    <w:rsid w:val="00352016"/>
    <w:rsid w:val="00353057"/>
    <w:rsid w:val="003530FD"/>
    <w:rsid w:val="00353126"/>
    <w:rsid w:val="00353607"/>
    <w:rsid w:val="003538C8"/>
    <w:rsid w:val="00354037"/>
    <w:rsid w:val="00354652"/>
    <w:rsid w:val="00354BBE"/>
    <w:rsid w:val="00354D61"/>
    <w:rsid w:val="0035542F"/>
    <w:rsid w:val="00356401"/>
    <w:rsid w:val="00356A28"/>
    <w:rsid w:val="00356E99"/>
    <w:rsid w:val="00357747"/>
    <w:rsid w:val="00357D8A"/>
    <w:rsid w:val="00361858"/>
    <w:rsid w:val="00361878"/>
    <w:rsid w:val="00361F3A"/>
    <w:rsid w:val="00362307"/>
    <w:rsid w:val="00362C16"/>
    <w:rsid w:val="00363AB9"/>
    <w:rsid w:val="0036426F"/>
    <w:rsid w:val="00364278"/>
    <w:rsid w:val="0036516E"/>
    <w:rsid w:val="003657DB"/>
    <w:rsid w:val="0036583D"/>
    <w:rsid w:val="00366285"/>
    <w:rsid w:val="003665EC"/>
    <w:rsid w:val="00366947"/>
    <w:rsid w:val="0036745B"/>
    <w:rsid w:val="003721EC"/>
    <w:rsid w:val="0037236C"/>
    <w:rsid w:val="00373DE5"/>
    <w:rsid w:val="00373FE3"/>
    <w:rsid w:val="00374EC9"/>
    <w:rsid w:val="0037511B"/>
    <w:rsid w:val="0037615C"/>
    <w:rsid w:val="0037643E"/>
    <w:rsid w:val="003768D7"/>
    <w:rsid w:val="003769A8"/>
    <w:rsid w:val="003770D3"/>
    <w:rsid w:val="00380061"/>
    <w:rsid w:val="0038249B"/>
    <w:rsid w:val="0038277A"/>
    <w:rsid w:val="00382E5C"/>
    <w:rsid w:val="00383B50"/>
    <w:rsid w:val="00383E08"/>
    <w:rsid w:val="00384AEA"/>
    <w:rsid w:val="003855AB"/>
    <w:rsid w:val="00386163"/>
    <w:rsid w:val="00386C49"/>
    <w:rsid w:val="00387717"/>
    <w:rsid w:val="003878A2"/>
    <w:rsid w:val="0039047C"/>
    <w:rsid w:val="0039103E"/>
    <w:rsid w:val="00391909"/>
    <w:rsid w:val="00391EBF"/>
    <w:rsid w:val="00392A05"/>
    <w:rsid w:val="00394610"/>
    <w:rsid w:val="00394E89"/>
    <w:rsid w:val="00395599"/>
    <w:rsid w:val="00395BA0"/>
    <w:rsid w:val="00396240"/>
    <w:rsid w:val="0039668C"/>
    <w:rsid w:val="00397955"/>
    <w:rsid w:val="00397D40"/>
    <w:rsid w:val="003A009B"/>
    <w:rsid w:val="003A0F8E"/>
    <w:rsid w:val="003A196A"/>
    <w:rsid w:val="003A22E8"/>
    <w:rsid w:val="003A23FE"/>
    <w:rsid w:val="003A2427"/>
    <w:rsid w:val="003A29DA"/>
    <w:rsid w:val="003A3730"/>
    <w:rsid w:val="003A3C79"/>
    <w:rsid w:val="003A4473"/>
    <w:rsid w:val="003A59F1"/>
    <w:rsid w:val="003A672A"/>
    <w:rsid w:val="003A6963"/>
    <w:rsid w:val="003A6A1E"/>
    <w:rsid w:val="003A6F15"/>
    <w:rsid w:val="003A75A2"/>
    <w:rsid w:val="003A7869"/>
    <w:rsid w:val="003B003B"/>
    <w:rsid w:val="003B04B5"/>
    <w:rsid w:val="003B176B"/>
    <w:rsid w:val="003B1802"/>
    <w:rsid w:val="003B1C5D"/>
    <w:rsid w:val="003B280F"/>
    <w:rsid w:val="003B2C66"/>
    <w:rsid w:val="003B3E9D"/>
    <w:rsid w:val="003B4895"/>
    <w:rsid w:val="003B4C04"/>
    <w:rsid w:val="003B501C"/>
    <w:rsid w:val="003B521C"/>
    <w:rsid w:val="003B5691"/>
    <w:rsid w:val="003B5923"/>
    <w:rsid w:val="003B5BF1"/>
    <w:rsid w:val="003B7B26"/>
    <w:rsid w:val="003B7D5B"/>
    <w:rsid w:val="003C02C6"/>
    <w:rsid w:val="003C0A1A"/>
    <w:rsid w:val="003C168A"/>
    <w:rsid w:val="003C19DB"/>
    <w:rsid w:val="003C1AFD"/>
    <w:rsid w:val="003C1D7A"/>
    <w:rsid w:val="003C1DEE"/>
    <w:rsid w:val="003C23BC"/>
    <w:rsid w:val="003C26B9"/>
    <w:rsid w:val="003C32B5"/>
    <w:rsid w:val="003C3405"/>
    <w:rsid w:val="003C34C5"/>
    <w:rsid w:val="003C3861"/>
    <w:rsid w:val="003C3BF9"/>
    <w:rsid w:val="003C43FC"/>
    <w:rsid w:val="003C4557"/>
    <w:rsid w:val="003C476E"/>
    <w:rsid w:val="003C4AC2"/>
    <w:rsid w:val="003C4E09"/>
    <w:rsid w:val="003C4F7C"/>
    <w:rsid w:val="003C64EF"/>
    <w:rsid w:val="003C653E"/>
    <w:rsid w:val="003C67B7"/>
    <w:rsid w:val="003C6D9C"/>
    <w:rsid w:val="003C6E87"/>
    <w:rsid w:val="003C7A85"/>
    <w:rsid w:val="003C7B47"/>
    <w:rsid w:val="003D068C"/>
    <w:rsid w:val="003D0823"/>
    <w:rsid w:val="003D0D0E"/>
    <w:rsid w:val="003D1254"/>
    <w:rsid w:val="003D166A"/>
    <w:rsid w:val="003D1734"/>
    <w:rsid w:val="003D192B"/>
    <w:rsid w:val="003D23A9"/>
    <w:rsid w:val="003D2857"/>
    <w:rsid w:val="003D3377"/>
    <w:rsid w:val="003D3452"/>
    <w:rsid w:val="003D36C4"/>
    <w:rsid w:val="003D3789"/>
    <w:rsid w:val="003D39E3"/>
    <w:rsid w:val="003D3D94"/>
    <w:rsid w:val="003D443F"/>
    <w:rsid w:val="003D5C83"/>
    <w:rsid w:val="003D5CAC"/>
    <w:rsid w:val="003D60DC"/>
    <w:rsid w:val="003D668C"/>
    <w:rsid w:val="003D6C58"/>
    <w:rsid w:val="003D6CC3"/>
    <w:rsid w:val="003D6F1B"/>
    <w:rsid w:val="003D7595"/>
    <w:rsid w:val="003D7729"/>
    <w:rsid w:val="003D781F"/>
    <w:rsid w:val="003D7901"/>
    <w:rsid w:val="003E1036"/>
    <w:rsid w:val="003E14DC"/>
    <w:rsid w:val="003E1D41"/>
    <w:rsid w:val="003E2E22"/>
    <w:rsid w:val="003E2F44"/>
    <w:rsid w:val="003E3BD5"/>
    <w:rsid w:val="003E3CAF"/>
    <w:rsid w:val="003E4D46"/>
    <w:rsid w:val="003E5127"/>
    <w:rsid w:val="003E542E"/>
    <w:rsid w:val="003E569A"/>
    <w:rsid w:val="003E56D2"/>
    <w:rsid w:val="003E56F1"/>
    <w:rsid w:val="003E6250"/>
    <w:rsid w:val="003E7C09"/>
    <w:rsid w:val="003F0A25"/>
    <w:rsid w:val="003F271F"/>
    <w:rsid w:val="003F30D1"/>
    <w:rsid w:val="003F3668"/>
    <w:rsid w:val="003F3E53"/>
    <w:rsid w:val="003F42F2"/>
    <w:rsid w:val="003F477D"/>
    <w:rsid w:val="003F4A85"/>
    <w:rsid w:val="003F4BE7"/>
    <w:rsid w:val="003F5392"/>
    <w:rsid w:val="003F5F01"/>
    <w:rsid w:val="003F6063"/>
    <w:rsid w:val="003F60EB"/>
    <w:rsid w:val="003F63B3"/>
    <w:rsid w:val="003F6606"/>
    <w:rsid w:val="003F67EA"/>
    <w:rsid w:val="003F6982"/>
    <w:rsid w:val="003F69D4"/>
    <w:rsid w:val="003F7CBF"/>
    <w:rsid w:val="003F7DE7"/>
    <w:rsid w:val="004002FC"/>
    <w:rsid w:val="004007E5"/>
    <w:rsid w:val="0040116E"/>
    <w:rsid w:val="00401517"/>
    <w:rsid w:val="004015BE"/>
    <w:rsid w:val="00401C60"/>
    <w:rsid w:val="0040308C"/>
    <w:rsid w:val="00403673"/>
    <w:rsid w:val="00403B99"/>
    <w:rsid w:val="0040410B"/>
    <w:rsid w:val="004042A5"/>
    <w:rsid w:val="00404346"/>
    <w:rsid w:val="00406032"/>
    <w:rsid w:val="00407274"/>
    <w:rsid w:val="00407BD0"/>
    <w:rsid w:val="00407C0A"/>
    <w:rsid w:val="00407C34"/>
    <w:rsid w:val="00410112"/>
    <w:rsid w:val="00410E2E"/>
    <w:rsid w:val="0041202F"/>
    <w:rsid w:val="00412625"/>
    <w:rsid w:val="0041282D"/>
    <w:rsid w:val="00413DC9"/>
    <w:rsid w:val="00413E1B"/>
    <w:rsid w:val="00415D7B"/>
    <w:rsid w:val="00415EAE"/>
    <w:rsid w:val="00416094"/>
    <w:rsid w:val="004209A2"/>
    <w:rsid w:val="00421154"/>
    <w:rsid w:val="00421A37"/>
    <w:rsid w:val="00421B3C"/>
    <w:rsid w:val="00421E4B"/>
    <w:rsid w:val="00422024"/>
    <w:rsid w:val="00422EF4"/>
    <w:rsid w:val="00423D4A"/>
    <w:rsid w:val="00424AB7"/>
    <w:rsid w:val="0042539E"/>
    <w:rsid w:val="004253A6"/>
    <w:rsid w:val="00425421"/>
    <w:rsid w:val="004254CC"/>
    <w:rsid w:val="00425ED3"/>
    <w:rsid w:val="0042618D"/>
    <w:rsid w:val="004262A0"/>
    <w:rsid w:val="004269E0"/>
    <w:rsid w:val="00426B67"/>
    <w:rsid w:val="00426CE8"/>
    <w:rsid w:val="004272A4"/>
    <w:rsid w:val="00427670"/>
    <w:rsid w:val="00427908"/>
    <w:rsid w:val="00427EBB"/>
    <w:rsid w:val="004301C4"/>
    <w:rsid w:val="0043033F"/>
    <w:rsid w:val="00431443"/>
    <w:rsid w:val="00433422"/>
    <w:rsid w:val="004335D8"/>
    <w:rsid w:val="00433929"/>
    <w:rsid w:val="00433B64"/>
    <w:rsid w:val="004343FD"/>
    <w:rsid w:val="00434578"/>
    <w:rsid w:val="00435A82"/>
    <w:rsid w:val="004361C0"/>
    <w:rsid w:val="00436A53"/>
    <w:rsid w:val="00436BFA"/>
    <w:rsid w:val="00436EC7"/>
    <w:rsid w:val="00437158"/>
    <w:rsid w:val="00437D13"/>
    <w:rsid w:val="0044057E"/>
    <w:rsid w:val="0044088C"/>
    <w:rsid w:val="00441B86"/>
    <w:rsid w:val="004422F5"/>
    <w:rsid w:val="00443865"/>
    <w:rsid w:val="00444631"/>
    <w:rsid w:val="004457F4"/>
    <w:rsid w:val="004469E7"/>
    <w:rsid w:val="00446D1E"/>
    <w:rsid w:val="0044747D"/>
    <w:rsid w:val="00447D56"/>
    <w:rsid w:val="00450F7F"/>
    <w:rsid w:val="00451D12"/>
    <w:rsid w:val="0045247D"/>
    <w:rsid w:val="004536C7"/>
    <w:rsid w:val="00453BA6"/>
    <w:rsid w:val="00454439"/>
    <w:rsid w:val="0045477A"/>
    <w:rsid w:val="00455AF9"/>
    <w:rsid w:val="00455EF1"/>
    <w:rsid w:val="0045618E"/>
    <w:rsid w:val="00456CC3"/>
    <w:rsid w:val="00456F1C"/>
    <w:rsid w:val="00457AD7"/>
    <w:rsid w:val="00460E14"/>
    <w:rsid w:val="00460E83"/>
    <w:rsid w:val="004617EF"/>
    <w:rsid w:val="00462398"/>
    <w:rsid w:val="00462A61"/>
    <w:rsid w:val="00462C07"/>
    <w:rsid w:val="0046321E"/>
    <w:rsid w:val="004638CC"/>
    <w:rsid w:val="00464168"/>
    <w:rsid w:val="004648FA"/>
    <w:rsid w:val="004652FA"/>
    <w:rsid w:val="00465E62"/>
    <w:rsid w:val="00466455"/>
    <w:rsid w:val="004673CF"/>
    <w:rsid w:val="00470C24"/>
    <w:rsid w:val="0047159F"/>
    <w:rsid w:val="0047163E"/>
    <w:rsid w:val="0047165F"/>
    <w:rsid w:val="00471D53"/>
    <w:rsid w:val="00472D34"/>
    <w:rsid w:val="00472EA9"/>
    <w:rsid w:val="00473E60"/>
    <w:rsid w:val="0047471F"/>
    <w:rsid w:val="00474C99"/>
    <w:rsid w:val="0047536C"/>
    <w:rsid w:val="004754A2"/>
    <w:rsid w:val="004759E7"/>
    <w:rsid w:val="004770B9"/>
    <w:rsid w:val="00477654"/>
    <w:rsid w:val="00477904"/>
    <w:rsid w:val="00477DEE"/>
    <w:rsid w:val="0048023F"/>
    <w:rsid w:val="00480643"/>
    <w:rsid w:val="00480E84"/>
    <w:rsid w:val="00481530"/>
    <w:rsid w:val="00481B1F"/>
    <w:rsid w:val="00481B96"/>
    <w:rsid w:val="00483487"/>
    <w:rsid w:val="00483965"/>
    <w:rsid w:val="00483E36"/>
    <w:rsid w:val="00484074"/>
    <w:rsid w:val="0048581C"/>
    <w:rsid w:val="00485A4B"/>
    <w:rsid w:val="00486514"/>
    <w:rsid w:val="00486BFA"/>
    <w:rsid w:val="00486DD1"/>
    <w:rsid w:val="004870B4"/>
    <w:rsid w:val="004872C6"/>
    <w:rsid w:val="00490051"/>
    <w:rsid w:val="00490446"/>
    <w:rsid w:val="00490505"/>
    <w:rsid w:val="00490956"/>
    <w:rsid w:val="0049099A"/>
    <w:rsid w:val="00490AE1"/>
    <w:rsid w:val="00491091"/>
    <w:rsid w:val="00491375"/>
    <w:rsid w:val="00491EE1"/>
    <w:rsid w:val="00492108"/>
    <w:rsid w:val="00492381"/>
    <w:rsid w:val="00492E76"/>
    <w:rsid w:val="004932B9"/>
    <w:rsid w:val="004934C8"/>
    <w:rsid w:val="004947DB"/>
    <w:rsid w:val="00494958"/>
    <w:rsid w:val="00495237"/>
    <w:rsid w:val="004959D8"/>
    <w:rsid w:val="00495EF3"/>
    <w:rsid w:val="00495F23"/>
    <w:rsid w:val="00495FBF"/>
    <w:rsid w:val="00496E0C"/>
    <w:rsid w:val="00497110"/>
    <w:rsid w:val="00497936"/>
    <w:rsid w:val="00497EAA"/>
    <w:rsid w:val="004A0901"/>
    <w:rsid w:val="004A0910"/>
    <w:rsid w:val="004A091A"/>
    <w:rsid w:val="004A0AAF"/>
    <w:rsid w:val="004A0DC1"/>
    <w:rsid w:val="004A0EB5"/>
    <w:rsid w:val="004A110D"/>
    <w:rsid w:val="004A1C04"/>
    <w:rsid w:val="004A1EDE"/>
    <w:rsid w:val="004A3623"/>
    <w:rsid w:val="004A39A2"/>
    <w:rsid w:val="004A4079"/>
    <w:rsid w:val="004A555D"/>
    <w:rsid w:val="004A5572"/>
    <w:rsid w:val="004A5BCD"/>
    <w:rsid w:val="004A5E6A"/>
    <w:rsid w:val="004A6B3D"/>
    <w:rsid w:val="004A6B66"/>
    <w:rsid w:val="004A6E22"/>
    <w:rsid w:val="004A7148"/>
    <w:rsid w:val="004B0B51"/>
    <w:rsid w:val="004B1465"/>
    <w:rsid w:val="004B1904"/>
    <w:rsid w:val="004B1B50"/>
    <w:rsid w:val="004B25A7"/>
    <w:rsid w:val="004B3DBB"/>
    <w:rsid w:val="004B3F6A"/>
    <w:rsid w:val="004B47C5"/>
    <w:rsid w:val="004B4A31"/>
    <w:rsid w:val="004B5977"/>
    <w:rsid w:val="004B5DC4"/>
    <w:rsid w:val="004B60AB"/>
    <w:rsid w:val="004B60C8"/>
    <w:rsid w:val="004B6186"/>
    <w:rsid w:val="004B6463"/>
    <w:rsid w:val="004B6FAD"/>
    <w:rsid w:val="004C097C"/>
    <w:rsid w:val="004C0B2F"/>
    <w:rsid w:val="004C1233"/>
    <w:rsid w:val="004C1717"/>
    <w:rsid w:val="004C1AFD"/>
    <w:rsid w:val="004C24C1"/>
    <w:rsid w:val="004C2BEE"/>
    <w:rsid w:val="004C2CC5"/>
    <w:rsid w:val="004C3E7B"/>
    <w:rsid w:val="004C472C"/>
    <w:rsid w:val="004C477D"/>
    <w:rsid w:val="004C4959"/>
    <w:rsid w:val="004C4E2E"/>
    <w:rsid w:val="004C5B4E"/>
    <w:rsid w:val="004C5CFF"/>
    <w:rsid w:val="004C5E04"/>
    <w:rsid w:val="004C62D7"/>
    <w:rsid w:val="004C67E5"/>
    <w:rsid w:val="004C6A9C"/>
    <w:rsid w:val="004C6BD0"/>
    <w:rsid w:val="004C7683"/>
    <w:rsid w:val="004C7AFA"/>
    <w:rsid w:val="004C7C4D"/>
    <w:rsid w:val="004D0020"/>
    <w:rsid w:val="004D0E46"/>
    <w:rsid w:val="004D14BE"/>
    <w:rsid w:val="004D173A"/>
    <w:rsid w:val="004D190B"/>
    <w:rsid w:val="004D1D57"/>
    <w:rsid w:val="004D2078"/>
    <w:rsid w:val="004D2332"/>
    <w:rsid w:val="004D27E2"/>
    <w:rsid w:val="004D28A8"/>
    <w:rsid w:val="004D361E"/>
    <w:rsid w:val="004D3636"/>
    <w:rsid w:val="004D4104"/>
    <w:rsid w:val="004D4D82"/>
    <w:rsid w:val="004D4E40"/>
    <w:rsid w:val="004D530A"/>
    <w:rsid w:val="004D59C9"/>
    <w:rsid w:val="004D6ED4"/>
    <w:rsid w:val="004D71B6"/>
    <w:rsid w:val="004D76B2"/>
    <w:rsid w:val="004E15C2"/>
    <w:rsid w:val="004E19C5"/>
    <w:rsid w:val="004E20D9"/>
    <w:rsid w:val="004E224E"/>
    <w:rsid w:val="004E32EC"/>
    <w:rsid w:val="004E3651"/>
    <w:rsid w:val="004E3B1E"/>
    <w:rsid w:val="004E4C02"/>
    <w:rsid w:val="004E4C3D"/>
    <w:rsid w:val="004E5A38"/>
    <w:rsid w:val="004E5D82"/>
    <w:rsid w:val="004E5DB3"/>
    <w:rsid w:val="004E6928"/>
    <w:rsid w:val="004E6E6F"/>
    <w:rsid w:val="004E7280"/>
    <w:rsid w:val="004E75CA"/>
    <w:rsid w:val="004E75EF"/>
    <w:rsid w:val="004E7FB3"/>
    <w:rsid w:val="004F0BB0"/>
    <w:rsid w:val="004F1852"/>
    <w:rsid w:val="004F1870"/>
    <w:rsid w:val="004F1FCA"/>
    <w:rsid w:val="004F2A29"/>
    <w:rsid w:val="004F2A51"/>
    <w:rsid w:val="004F2DB2"/>
    <w:rsid w:val="004F3E22"/>
    <w:rsid w:val="004F3E90"/>
    <w:rsid w:val="004F414C"/>
    <w:rsid w:val="004F458D"/>
    <w:rsid w:val="004F5E19"/>
    <w:rsid w:val="004F5E8C"/>
    <w:rsid w:val="004F5F75"/>
    <w:rsid w:val="004F6E26"/>
    <w:rsid w:val="004F72E7"/>
    <w:rsid w:val="004F7EE6"/>
    <w:rsid w:val="005000D7"/>
    <w:rsid w:val="005015C7"/>
    <w:rsid w:val="005016DF"/>
    <w:rsid w:val="00501853"/>
    <w:rsid w:val="005019BC"/>
    <w:rsid w:val="00502377"/>
    <w:rsid w:val="00502602"/>
    <w:rsid w:val="005026E9"/>
    <w:rsid w:val="00503334"/>
    <w:rsid w:val="00504A27"/>
    <w:rsid w:val="00505D9C"/>
    <w:rsid w:val="00506A35"/>
    <w:rsid w:val="00506C92"/>
    <w:rsid w:val="0050719F"/>
    <w:rsid w:val="005075E5"/>
    <w:rsid w:val="00507D95"/>
    <w:rsid w:val="00507EAE"/>
    <w:rsid w:val="005107D2"/>
    <w:rsid w:val="00510D6C"/>
    <w:rsid w:val="00510FBF"/>
    <w:rsid w:val="00510FDE"/>
    <w:rsid w:val="005121AA"/>
    <w:rsid w:val="005125F2"/>
    <w:rsid w:val="00512A3A"/>
    <w:rsid w:val="00513205"/>
    <w:rsid w:val="005133F5"/>
    <w:rsid w:val="005134AE"/>
    <w:rsid w:val="00513B3C"/>
    <w:rsid w:val="005141B1"/>
    <w:rsid w:val="005143BA"/>
    <w:rsid w:val="00514A73"/>
    <w:rsid w:val="00514BC2"/>
    <w:rsid w:val="00515114"/>
    <w:rsid w:val="00515A92"/>
    <w:rsid w:val="0051653E"/>
    <w:rsid w:val="00516BFF"/>
    <w:rsid w:val="00516E41"/>
    <w:rsid w:val="00516F38"/>
    <w:rsid w:val="0051703C"/>
    <w:rsid w:val="005170A9"/>
    <w:rsid w:val="005172E6"/>
    <w:rsid w:val="00517FCE"/>
    <w:rsid w:val="00520782"/>
    <w:rsid w:val="00520C0C"/>
    <w:rsid w:val="00520F69"/>
    <w:rsid w:val="005218E2"/>
    <w:rsid w:val="00521B37"/>
    <w:rsid w:val="00521C92"/>
    <w:rsid w:val="00521D27"/>
    <w:rsid w:val="00521EAA"/>
    <w:rsid w:val="00522590"/>
    <w:rsid w:val="00522C32"/>
    <w:rsid w:val="00523074"/>
    <w:rsid w:val="00523A63"/>
    <w:rsid w:val="005249B5"/>
    <w:rsid w:val="00524C13"/>
    <w:rsid w:val="00524D6E"/>
    <w:rsid w:val="005257AB"/>
    <w:rsid w:val="005258E9"/>
    <w:rsid w:val="00525B10"/>
    <w:rsid w:val="00526000"/>
    <w:rsid w:val="00527054"/>
    <w:rsid w:val="005270A7"/>
    <w:rsid w:val="005276C2"/>
    <w:rsid w:val="00527D33"/>
    <w:rsid w:val="00527EC0"/>
    <w:rsid w:val="00527F1D"/>
    <w:rsid w:val="00527F5C"/>
    <w:rsid w:val="00530588"/>
    <w:rsid w:val="005306BA"/>
    <w:rsid w:val="00530C0F"/>
    <w:rsid w:val="0053101F"/>
    <w:rsid w:val="005312DE"/>
    <w:rsid w:val="00531FE9"/>
    <w:rsid w:val="00532055"/>
    <w:rsid w:val="00532555"/>
    <w:rsid w:val="00532CF7"/>
    <w:rsid w:val="005345E1"/>
    <w:rsid w:val="00534696"/>
    <w:rsid w:val="00534854"/>
    <w:rsid w:val="00534941"/>
    <w:rsid w:val="005349A0"/>
    <w:rsid w:val="00534CA3"/>
    <w:rsid w:val="00535CC0"/>
    <w:rsid w:val="00536291"/>
    <w:rsid w:val="00536377"/>
    <w:rsid w:val="00536DF6"/>
    <w:rsid w:val="00537617"/>
    <w:rsid w:val="0053791F"/>
    <w:rsid w:val="00537A0F"/>
    <w:rsid w:val="00537F51"/>
    <w:rsid w:val="0054069C"/>
    <w:rsid w:val="00540BB5"/>
    <w:rsid w:val="005420FC"/>
    <w:rsid w:val="0054239E"/>
    <w:rsid w:val="005429F6"/>
    <w:rsid w:val="00542AC9"/>
    <w:rsid w:val="00543E62"/>
    <w:rsid w:val="0054490D"/>
    <w:rsid w:val="005466CC"/>
    <w:rsid w:val="00546D7F"/>
    <w:rsid w:val="00546FFF"/>
    <w:rsid w:val="005470B5"/>
    <w:rsid w:val="005472DC"/>
    <w:rsid w:val="00547614"/>
    <w:rsid w:val="00547D33"/>
    <w:rsid w:val="00547ED3"/>
    <w:rsid w:val="0055064B"/>
    <w:rsid w:val="0055139D"/>
    <w:rsid w:val="005513FF"/>
    <w:rsid w:val="00552776"/>
    <w:rsid w:val="00552976"/>
    <w:rsid w:val="00554159"/>
    <w:rsid w:val="00554397"/>
    <w:rsid w:val="005543CE"/>
    <w:rsid w:val="00554C02"/>
    <w:rsid w:val="0055505A"/>
    <w:rsid w:val="0055511D"/>
    <w:rsid w:val="00555176"/>
    <w:rsid w:val="00556912"/>
    <w:rsid w:val="00556933"/>
    <w:rsid w:val="0055778E"/>
    <w:rsid w:val="00557B9A"/>
    <w:rsid w:val="0056062A"/>
    <w:rsid w:val="005607CA"/>
    <w:rsid w:val="00561410"/>
    <w:rsid w:val="00561F78"/>
    <w:rsid w:val="005625F8"/>
    <w:rsid w:val="00563218"/>
    <w:rsid w:val="00563359"/>
    <w:rsid w:val="00563371"/>
    <w:rsid w:val="005634CA"/>
    <w:rsid w:val="00564E0D"/>
    <w:rsid w:val="00565498"/>
    <w:rsid w:val="00565A9C"/>
    <w:rsid w:val="00565DB2"/>
    <w:rsid w:val="00565EFA"/>
    <w:rsid w:val="00566868"/>
    <w:rsid w:val="005673E6"/>
    <w:rsid w:val="0056746E"/>
    <w:rsid w:val="00567531"/>
    <w:rsid w:val="005707CB"/>
    <w:rsid w:val="00570CCE"/>
    <w:rsid w:val="00570E3B"/>
    <w:rsid w:val="0057120D"/>
    <w:rsid w:val="005729F0"/>
    <w:rsid w:val="00573802"/>
    <w:rsid w:val="00573880"/>
    <w:rsid w:val="00573CE6"/>
    <w:rsid w:val="00574D23"/>
    <w:rsid w:val="005754E0"/>
    <w:rsid w:val="005769DA"/>
    <w:rsid w:val="00577608"/>
    <w:rsid w:val="0057765D"/>
    <w:rsid w:val="00577699"/>
    <w:rsid w:val="00577C27"/>
    <w:rsid w:val="005801F6"/>
    <w:rsid w:val="005805B6"/>
    <w:rsid w:val="00580AC6"/>
    <w:rsid w:val="00580E54"/>
    <w:rsid w:val="005818E1"/>
    <w:rsid w:val="00581922"/>
    <w:rsid w:val="00582C84"/>
    <w:rsid w:val="00583324"/>
    <w:rsid w:val="005837C3"/>
    <w:rsid w:val="0058397C"/>
    <w:rsid w:val="00583C5D"/>
    <w:rsid w:val="00583E67"/>
    <w:rsid w:val="00586C59"/>
    <w:rsid w:val="00587267"/>
    <w:rsid w:val="0058756E"/>
    <w:rsid w:val="00587D6D"/>
    <w:rsid w:val="00587E30"/>
    <w:rsid w:val="0059069E"/>
    <w:rsid w:val="00590A64"/>
    <w:rsid w:val="00590B3B"/>
    <w:rsid w:val="005919F2"/>
    <w:rsid w:val="00591DF3"/>
    <w:rsid w:val="0059231B"/>
    <w:rsid w:val="005927CD"/>
    <w:rsid w:val="00592D66"/>
    <w:rsid w:val="00592D99"/>
    <w:rsid w:val="00592F6A"/>
    <w:rsid w:val="00593B2B"/>
    <w:rsid w:val="005955EC"/>
    <w:rsid w:val="00595EC5"/>
    <w:rsid w:val="005964EA"/>
    <w:rsid w:val="005967DD"/>
    <w:rsid w:val="005969EC"/>
    <w:rsid w:val="005974B8"/>
    <w:rsid w:val="00597776"/>
    <w:rsid w:val="005A1D08"/>
    <w:rsid w:val="005A27D9"/>
    <w:rsid w:val="005A308F"/>
    <w:rsid w:val="005A4779"/>
    <w:rsid w:val="005A59C1"/>
    <w:rsid w:val="005A5ED4"/>
    <w:rsid w:val="005A700B"/>
    <w:rsid w:val="005A7016"/>
    <w:rsid w:val="005A757F"/>
    <w:rsid w:val="005A75A6"/>
    <w:rsid w:val="005B0581"/>
    <w:rsid w:val="005B06A9"/>
    <w:rsid w:val="005B09C1"/>
    <w:rsid w:val="005B133B"/>
    <w:rsid w:val="005B13F4"/>
    <w:rsid w:val="005B1CF9"/>
    <w:rsid w:val="005B25A2"/>
    <w:rsid w:val="005B3979"/>
    <w:rsid w:val="005B40EE"/>
    <w:rsid w:val="005B41E9"/>
    <w:rsid w:val="005B41F3"/>
    <w:rsid w:val="005B4A82"/>
    <w:rsid w:val="005B60CC"/>
    <w:rsid w:val="005B69E7"/>
    <w:rsid w:val="005B72BE"/>
    <w:rsid w:val="005B7381"/>
    <w:rsid w:val="005C0EEF"/>
    <w:rsid w:val="005C1090"/>
    <w:rsid w:val="005C1367"/>
    <w:rsid w:val="005C13D2"/>
    <w:rsid w:val="005C15CA"/>
    <w:rsid w:val="005C1AB3"/>
    <w:rsid w:val="005C25B6"/>
    <w:rsid w:val="005C2618"/>
    <w:rsid w:val="005C32AF"/>
    <w:rsid w:val="005C4821"/>
    <w:rsid w:val="005C49AE"/>
    <w:rsid w:val="005C4AFA"/>
    <w:rsid w:val="005C4EB4"/>
    <w:rsid w:val="005C6571"/>
    <w:rsid w:val="005C661C"/>
    <w:rsid w:val="005C6890"/>
    <w:rsid w:val="005C69E2"/>
    <w:rsid w:val="005C749C"/>
    <w:rsid w:val="005C77B9"/>
    <w:rsid w:val="005D025F"/>
    <w:rsid w:val="005D0C0C"/>
    <w:rsid w:val="005D26D1"/>
    <w:rsid w:val="005D2822"/>
    <w:rsid w:val="005D2D36"/>
    <w:rsid w:val="005D3401"/>
    <w:rsid w:val="005D3553"/>
    <w:rsid w:val="005D38F6"/>
    <w:rsid w:val="005D3979"/>
    <w:rsid w:val="005D410A"/>
    <w:rsid w:val="005D4660"/>
    <w:rsid w:val="005D47D8"/>
    <w:rsid w:val="005D5B3D"/>
    <w:rsid w:val="005D5EA9"/>
    <w:rsid w:val="005D6DA3"/>
    <w:rsid w:val="005D6FA0"/>
    <w:rsid w:val="005D70C0"/>
    <w:rsid w:val="005D7B93"/>
    <w:rsid w:val="005E12CA"/>
    <w:rsid w:val="005E27ED"/>
    <w:rsid w:val="005E362E"/>
    <w:rsid w:val="005E38D1"/>
    <w:rsid w:val="005E3AC3"/>
    <w:rsid w:val="005E495D"/>
    <w:rsid w:val="005E6532"/>
    <w:rsid w:val="005E66BF"/>
    <w:rsid w:val="005E686B"/>
    <w:rsid w:val="005E6965"/>
    <w:rsid w:val="005E6D8E"/>
    <w:rsid w:val="005E6E81"/>
    <w:rsid w:val="005E6F18"/>
    <w:rsid w:val="005E7E9C"/>
    <w:rsid w:val="005F0AF7"/>
    <w:rsid w:val="005F0DCE"/>
    <w:rsid w:val="005F0E02"/>
    <w:rsid w:val="005F1212"/>
    <w:rsid w:val="005F12E3"/>
    <w:rsid w:val="005F1590"/>
    <w:rsid w:val="005F3045"/>
    <w:rsid w:val="005F3DFD"/>
    <w:rsid w:val="005F3E8D"/>
    <w:rsid w:val="005F427B"/>
    <w:rsid w:val="005F5B38"/>
    <w:rsid w:val="005F60EB"/>
    <w:rsid w:val="005F7096"/>
    <w:rsid w:val="005F7172"/>
    <w:rsid w:val="005F7A40"/>
    <w:rsid w:val="006000BB"/>
    <w:rsid w:val="00600A87"/>
    <w:rsid w:val="0060209F"/>
    <w:rsid w:val="006029EA"/>
    <w:rsid w:val="00602B11"/>
    <w:rsid w:val="00602D27"/>
    <w:rsid w:val="00603071"/>
    <w:rsid w:val="00603681"/>
    <w:rsid w:val="0060384F"/>
    <w:rsid w:val="0060408A"/>
    <w:rsid w:val="00604A84"/>
    <w:rsid w:val="00604C7C"/>
    <w:rsid w:val="00605310"/>
    <w:rsid w:val="006056D8"/>
    <w:rsid w:val="006065E2"/>
    <w:rsid w:val="00607773"/>
    <w:rsid w:val="00607962"/>
    <w:rsid w:val="00607977"/>
    <w:rsid w:val="00610847"/>
    <w:rsid w:val="006108DF"/>
    <w:rsid w:val="006110B0"/>
    <w:rsid w:val="006122E9"/>
    <w:rsid w:val="00612773"/>
    <w:rsid w:val="00612EBB"/>
    <w:rsid w:val="00613691"/>
    <w:rsid w:val="00614967"/>
    <w:rsid w:val="0061682B"/>
    <w:rsid w:val="006169AC"/>
    <w:rsid w:val="00617014"/>
    <w:rsid w:val="006177E0"/>
    <w:rsid w:val="00617EDD"/>
    <w:rsid w:val="00617F9B"/>
    <w:rsid w:val="00620894"/>
    <w:rsid w:val="00620A4F"/>
    <w:rsid w:val="00620EED"/>
    <w:rsid w:val="006215B1"/>
    <w:rsid w:val="00621FD1"/>
    <w:rsid w:val="006225D5"/>
    <w:rsid w:val="00622E27"/>
    <w:rsid w:val="006231E7"/>
    <w:rsid w:val="0062453F"/>
    <w:rsid w:val="00624E23"/>
    <w:rsid w:val="006257F7"/>
    <w:rsid w:val="00625DBB"/>
    <w:rsid w:val="00626D0F"/>
    <w:rsid w:val="00626D92"/>
    <w:rsid w:val="00626DBF"/>
    <w:rsid w:val="006273B6"/>
    <w:rsid w:val="006274C6"/>
    <w:rsid w:val="006277BD"/>
    <w:rsid w:val="00627AE5"/>
    <w:rsid w:val="00627F9D"/>
    <w:rsid w:val="0063022A"/>
    <w:rsid w:val="00630246"/>
    <w:rsid w:val="006306E9"/>
    <w:rsid w:val="00630E38"/>
    <w:rsid w:val="006315E9"/>
    <w:rsid w:val="00631A6D"/>
    <w:rsid w:val="00632DF6"/>
    <w:rsid w:val="00633205"/>
    <w:rsid w:val="0063342D"/>
    <w:rsid w:val="006337E1"/>
    <w:rsid w:val="00635CAD"/>
    <w:rsid w:val="0063653F"/>
    <w:rsid w:val="00636704"/>
    <w:rsid w:val="00636862"/>
    <w:rsid w:val="00636A86"/>
    <w:rsid w:val="00636E20"/>
    <w:rsid w:val="00636FDA"/>
    <w:rsid w:val="006371BB"/>
    <w:rsid w:val="00637899"/>
    <w:rsid w:val="00637E0A"/>
    <w:rsid w:val="00641506"/>
    <w:rsid w:val="00641DBB"/>
    <w:rsid w:val="00642A1F"/>
    <w:rsid w:val="00642C89"/>
    <w:rsid w:val="00642EC1"/>
    <w:rsid w:val="006434BB"/>
    <w:rsid w:val="00643A28"/>
    <w:rsid w:val="00643BFC"/>
    <w:rsid w:val="006444CA"/>
    <w:rsid w:val="0064545C"/>
    <w:rsid w:val="0064568B"/>
    <w:rsid w:val="006457BF"/>
    <w:rsid w:val="00645ED5"/>
    <w:rsid w:val="0064617B"/>
    <w:rsid w:val="00646EDC"/>
    <w:rsid w:val="006474A7"/>
    <w:rsid w:val="00647775"/>
    <w:rsid w:val="00647B05"/>
    <w:rsid w:val="00647BEB"/>
    <w:rsid w:val="006505C9"/>
    <w:rsid w:val="00650862"/>
    <w:rsid w:val="00650DD5"/>
    <w:rsid w:val="00651803"/>
    <w:rsid w:val="0065201B"/>
    <w:rsid w:val="006523A5"/>
    <w:rsid w:val="006523F5"/>
    <w:rsid w:val="0065293E"/>
    <w:rsid w:val="00653429"/>
    <w:rsid w:val="0065380F"/>
    <w:rsid w:val="006548FB"/>
    <w:rsid w:val="00654A8D"/>
    <w:rsid w:val="0065536F"/>
    <w:rsid w:val="006554F3"/>
    <w:rsid w:val="0065613E"/>
    <w:rsid w:val="00656EFB"/>
    <w:rsid w:val="00657848"/>
    <w:rsid w:val="00657BEF"/>
    <w:rsid w:val="00660002"/>
    <w:rsid w:val="006601F0"/>
    <w:rsid w:val="0066031B"/>
    <w:rsid w:val="0066075F"/>
    <w:rsid w:val="00660D39"/>
    <w:rsid w:val="00660DFD"/>
    <w:rsid w:val="006616F3"/>
    <w:rsid w:val="00661DCC"/>
    <w:rsid w:val="00661F58"/>
    <w:rsid w:val="00662101"/>
    <w:rsid w:val="006639EE"/>
    <w:rsid w:val="0066441C"/>
    <w:rsid w:val="0066472E"/>
    <w:rsid w:val="006647C1"/>
    <w:rsid w:val="006651ED"/>
    <w:rsid w:val="006656C3"/>
    <w:rsid w:val="006659F9"/>
    <w:rsid w:val="00665C82"/>
    <w:rsid w:val="00665E4C"/>
    <w:rsid w:val="00665FFE"/>
    <w:rsid w:val="00666104"/>
    <w:rsid w:val="00666569"/>
    <w:rsid w:val="0066743A"/>
    <w:rsid w:val="006679F8"/>
    <w:rsid w:val="00670286"/>
    <w:rsid w:val="00670AAC"/>
    <w:rsid w:val="00670B58"/>
    <w:rsid w:val="00670D47"/>
    <w:rsid w:val="00671663"/>
    <w:rsid w:val="006719D8"/>
    <w:rsid w:val="006719F9"/>
    <w:rsid w:val="00672489"/>
    <w:rsid w:val="0067393D"/>
    <w:rsid w:val="0067572A"/>
    <w:rsid w:val="00676BD4"/>
    <w:rsid w:val="00676DBD"/>
    <w:rsid w:val="00677BDB"/>
    <w:rsid w:val="006801FB"/>
    <w:rsid w:val="006806F2"/>
    <w:rsid w:val="00681E79"/>
    <w:rsid w:val="00681F2C"/>
    <w:rsid w:val="00682044"/>
    <w:rsid w:val="00683E3F"/>
    <w:rsid w:val="006847D6"/>
    <w:rsid w:val="00685273"/>
    <w:rsid w:val="00685690"/>
    <w:rsid w:val="00685D2C"/>
    <w:rsid w:val="00686106"/>
    <w:rsid w:val="00686A33"/>
    <w:rsid w:val="00686A6E"/>
    <w:rsid w:val="0069071D"/>
    <w:rsid w:val="00690E7E"/>
    <w:rsid w:val="00691087"/>
    <w:rsid w:val="006913A0"/>
    <w:rsid w:val="006915AE"/>
    <w:rsid w:val="00691FCD"/>
    <w:rsid w:val="00692B40"/>
    <w:rsid w:val="00693113"/>
    <w:rsid w:val="00693EDA"/>
    <w:rsid w:val="00694B51"/>
    <w:rsid w:val="00694D5D"/>
    <w:rsid w:val="00696106"/>
    <w:rsid w:val="006971A3"/>
    <w:rsid w:val="00697400"/>
    <w:rsid w:val="00697FE6"/>
    <w:rsid w:val="006A0989"/>
    <w:rsid w:val="006A2C60"/>
    <w:rsid w:val="006A37FA"/>
    <w:rsid w:val="006A393C"/>
    <w:rsid w:val="006A4178"/>
    <w:rsid w:val="006A43C3"/>
    <w:rsid w:val="006A48EE"/>
    <w:rsid w:val="006A549F"/>
    <w:rsid w:val="006A5EE5"/>
    <w:rsid w:val="006A60B8"/>
    <w:rsid w:val="006A6242"/>
    <w:rsid w:val="006A6548"/>
    <w:rsid w:val="006A69BB"/>
    <w:rsid w:val="006A6F06"/>
    <w:rsid w:val="006A7374"/>
    <w:rsid w:val="006A73A5"/>
    <w:rsid w:val="006A7542"/>
    <w:rsid w:val="006B0045"/>
    <w:rsid w:val="006B0C01"/>
    <w:rsid w:val="006B0C30"/>
    <w:rsid w:val="006B0DAC"/>
    <w:rsid w:val="006B101C"/>
    <w:rsid w:val="006B1F27"/>
    <w:rsid w:val="006B2584"/>
    <w:rsid w:val="006B2DC5"/>
    <w:rsid w:val="006B36D7"/>
    <w:rsid w:val="006B3A9D"/>
    <w:rsid w:val="006B5654"/>
    <w:rsid w:val="006B5CB8"/>
    <w:rsid w:val="006B6744"/>
    <w:rsid w:val="006B67D8"/>
    <w:rsid w:val="006B6965"/>
    <w:rsid w:val="006B6CF4"/>
    <w:rsid w:val="006B7420"/>
    <w:rsid w:val="006B7468"/>
    <w:rsid w:val="006B7EDD"/>
    <w:rsid w:val="006C05A7"/>
    <w:rsid w:val="006C3DF9"/>
    <w:rsid w:val="006C40D9"/>
    <w:rsid w:val="006C51CB"/>
    <w:rsid w:val="006C5A3F"/>
    <w:rsid w:val="006C649E"/>
    <w:rsid w:val="006C6538"/>
    <w:rsid w:val="006C6D64"/>
    <w:rsid w:val="006C70DE"/>
    <w:rsid w:val="006C711C"/>
    <w:rsid w:val="006C718A"/>
    <w:rsid w:val="006C7563"/>
    <w:rsid w:val="006C7703"/>
    <w:rsid w:val="006C7B3F"/>
    <w:rsid w:val="006C7C2B"/>
    <w:rsid w:val="006D0323"/>
    <w:rsid w:val="006D0905"/>
    <w:rsid w:val="006D0B4D"/>
    <w:rsid w:val="006D0DF8"/>
    <w:rsid w:val="006D17CE"/>
    <w:rsid w:val="006D1AA3"/>
    <w:rsid w:val="006D1AC6"/>
    <w:rsid w:val="006D1DDE"/>
    <w:rsid w:val="006D2C91"/>
    <w:rsid w:val="006D2EDC"/>
    <w:rsid w:val="006D3D9B"/>
    <w:rsid w:val="006D4776"/>
    <w:rsid w:val="006D4A31"/>
    <w:rsid w:val="006D53A8"/>
    <w:rsid w:val="006D5EE1"/>
    <w:rsid w:val="006D60BF"/>
    <w:rsid w:val="006D65CE"/>
    <w:rsid w:val="006D7380"/>
    <w:rsid w:val="006D78D2"/>
    <w:rsid w:val="006D78E2"/>
    <w:rsid w:val="006D7EFC"/>
    <w:rsid w:val="006E084D"/>
    <w:rsid w:val="006E2696"/>
    <w:rsid w:val="006E291A"/>
    <w:rsid w:val="006E32C1"/>
    <w:rsid w:val="006E429C"/>
    <w:rsid w:val="006E429E"/>
    <w:rsid w:val="006E4308"/>
    <w:rsid w:val="006E47CB"/>
    <w:rsid w:val="006E49A1"/>
    <w:rsid w:val="006E4AA4"/>
    <w:rsid w:val="006E4AB2"/>
    <w:rsid w:val="006E4B99"/>
    <w:rsid w:val="006E6A68"/>
    <w:rsid w:val="006E6B6F"/>
    <w:rsid w:val="006E6C92"/>
    <w:rsid w:val="006E6CEA"/>
    <w:rsid w:val="006E7AA8"/>
    <w:rsid w:val="006E7DDE"/>
    <w:rsid w:val="006E7E93"/>
    <w:rsid w:val="006F06FF"/>
    <w:rsid w:val="006F0D1C"/>
    <w:rsid w:val="006F131F"/>
    <w:rsid w:val="006F138B"/>
    <w:rsid w:val="006F22E9"/>
    <w:rsid w:val="006F2797"/>
    <w:rsid w:val="006F2CCD"/>
    <w:rsid w:val="006F2F05"/>
    <w:rsid w:val="006F362E"/>
    <w:rsid w:val="006F37E7"/>
    <w:rsid w:val="006F4142"/>
    <w:rsid w:val="006F4339"/>
    <w:rsid w:val="006F4F39"/>
    <w:rsid w:val="006F4FC6"/>
    <w:rsid w:val="006F535F"/>
    <w:rsid w:val="006F542F"/>
    <w:rsid w:val="006F556C"/>
    <w:rsid w:val="006F7465"/>
    <w:rsid w:val="00700C97"/>
    <w:rsid w:val="00700FF9"/>
    <w:rsid w:val="0070237A"/>
    <w:rsid w:val="00702F22"/>
    <w:rsid w:val="00703399"/>
    <w:rsid w:val="00703BD9"/>
    <w:rsid w:val="007042E1"/>
    <w:rsid w:val="00704351"/>
    <w:rsid w:val="00705016"/>
    <w:rsid w:val="007050A9"/>
    <w:rsid w:val="007051E0"/>
    <w:rsid w:val="0070606D"/>
    <w:rsid w:val="0070649C"/>
    <w:rsid w:val="007069C1"/>
    <w:rsid w:val="007072AE"/>
    <w:rsid w:val="00707EDD"/>
    <w:rsid w:val="0071014D"/>
    <w:rsid w:val="00710739"/>
    <w:rsid w:val="00710797"/>
    <w:rsid w:val="007107D5"/>
    <w:rsid w:val="007107EA"/>
    <w:rsid w:val="00710BDB"/>
    <w:rsid w:val="00711536"/>
    <w:rsid w:val="0071197E"/>
    <w:rsid w:val="00711DBB"/>
    <w:rsid w:val="00711E2D"/>
    <w:rsid w:val="00711FD7"/>
    <w:rsid w:val="00712940"/>
    <w:rsid w:val="00712E7B"/>
    <w:rsid w:val="00713550"/>
    <w:rsid w:val="00713A57"/>
    <w:rsid w:val="0071466F"/>
    <w:rsid w:val="00714DA4"/>
    <w:rsid w:val="00715637"/>
    <w:rsid w:val="00715864"/>
    <w:rsid w:val="00715C3E"/>
    <w:rsid w:val="00716245"/>
    <w:rsid w:val="007169F0"/>
    <w:rsid w:val="00716C1C"/>
    <w:rsid w:val="007207C4"/>
    <w:rsid w:val="00721218"/>
    <w:rsid w:val="00723DEA"/>
    <w:rsid w:val="00724805"/>
    <w:rsid w:val="00724EF4"/>
    <w:rsid w:val="00725442"/>
    <w:rsid w:val="00725893"/>
    <w:rsid w:val="00725D1F"/>
    <w:rsid w:val="00725DCA"/>
    <w:rsid w:val="00725E1A"/>
    <w:rsid w:val="00726A75"/>
    <w:rsid w:val="0072738C"/>
    <w:rsid w:val="007277D6"/>
    <w:rsid w:val="0072783E"/>
    <w:rsid w:val="00727FCA"/>
    <w:rsid w:val="00730B8F"/>
    <w:rsid w:val="00730EB4"/>
    <w:rsid w:val="00730F27"/>
    <w:rsid w:val="00730F77"/>
    <w:rsid w:val="00730FB2"/>
    <w:rsid w:val="00731170"/>
    <w:rsid w:val="007317EA"/>
    <w:rsid w:val="00732167"/>
    <w:rsid w:val="007324EC"/>
    <w:rsid w:val="007335C6"/>
    <w:rsid w:val="007341E1"/>
    <w:rsid w:val="007349F9"/>
    <w:rsid w:val="007350EC"/>
    <w:rsid w:val="007359BB"/>
    <w:rsid w:val="00735A38"/>
    <w:rsid w:val="00735ACE"/>
    <w:rsid w:val="00735FCC"/>
    <w:rsid w:val="007367AB"/>
    <w:rsid w:val="0074006B"/>
    <w:rsid w:val="00740910"/>
    <w:rsid w:val="007409E7"/>
    <w:rsid w:val="00740D6A"/>
    <w:rsid w:val="007414A1"/>
    <w:rsid w:val="00742E05"/>
    <w:rsid w:val="00743412"/>
    <w:rsid w:val="007438CB"/>
    <w:rsid w:val="00744721"/>
    <w:rsid w:val="007456A3"/>
    <w:rsid w:val="00747314"/>
    <w:rsid w:val="00747EA5"/>
    <w:rsid w:val="00750DA4"/>
    <w:rsid w:val="00751D6F"/>
    <w:rsid w:val="00751EE5"/>
    <w:rsid w:val="007534B6"/>
    <w:rsid w:val="0075385E"/>
    <w:rsid w:val="00753881"/>
    <w:rsid w:val="00754517"/>
    <w:rsid w:val="00754801"/>
    <w:rsid w:val="00754CDE"/>
    <w:rsid w:val="00755A66"/>
    <w:rsid w:val="00757850"/>
    <w:rsid w:val="00757EAA"/>
    <w:rsid w:val="007607DF"/>
    <w:rsid w:val="007617C9"/>
    <w:rsid w:val="00761D06"/>
    <w:rsid w:val="00761FA3"/>
    <w:rsid w:val="00761FB4"/>
    <w:rsid w:val="007633ED"/>
    <w:rsid w:val="00763484"/>
    <w:rsid w:val="00763755"/>
    <w:rsid w:val="00763E17"/>
    <w:rsid w:val="00763FFF"/>
    <w:rsid w:val="00764EE7"/>
    <w:rsid w:val="007652E0"/>
    <w:rsid w:val="00765A1A"/>
    <w:rsid w:val="00765FBF"/>
    <w:rsid w:val="007669DA"/>
    <w:rsid w:val="00766AB0"/>
    <w:rsid w:val="00766C13"/>
    <w:rsid w:val="00770962"/>
    <w:rsid w:val="007712BF"/>
    <w:rsid w:val="007719AB"/>
    <w:rsid w:val="007721F5"/>
    <w:rsid w:val="00772837"/>
    <w:rsid w:val="00772CAB"/>
    <w:rsid w:val="00773B25"/>
    <w:rsid w:val="00774E26"/>
    <w:rsid w:val="00775125"/>
    <w:rsid w:val="00776682"/>
    <w:rsid w:val="0077766D"/>
    <w:rsid w:val="007801ED"/>
    <w:rsid w:val="00780243"/>
    <w:rsid w:val="00780478"/>
    <w:rsid w:val="007809A8"/>
    <w:rsid w:val="00780D1D"/>
    <w:rsid w:val="00780FC5"/>
    <w:rsid w:val="00782658"/>
    <w:rsid w:val="00782E5E"/>
    <w:rsid w:val="007840A7"/>
    <w:rsid w:val="00784334"/>
    <w:rsid w:val="0078455B"/>
    <w:rsid w:val="00784716"/>
    <w:rsid w:val="0078472D"/>
    <w:rsid w:val="00784A49"/>
    <w:rsid w:val="00784D85"/>
    <w:rsid w:val="00784E27"/>
    <w:rsid w:val="00785254"/>
    <w:rsid w:val="007852AD"/>
    <w:rsid w:val="00785B27"/>
    <w:rsid w:val="007868BF"/>
    <w:rsid w:val="00787435"/>
    <w:rsid w:val="0078788F"/>
    <w:rsid w:val="007904DD"/>
    <w:rsid w:val="0079141F"/>
    <w:rsid w:val="0079152A"/>
    <w:rsid w:val="0079277D"/>
    <w:rsid w:val="00793717"/>
    <w:rsid w:val="00793798"/>
    <w:rsid w:val="00793875"/>
    <w:rsid w:val="00793E9C"/>
    <w:rsid w:val="00794BE2"/>
    <w:rsid w:val="00794EA5"/>
    <w:rsid w:val="00795093"/>
    <w:rsid w:val="00795D61"/>
    <w:rsid w:val="00795E7C"/>
    <w:rsid w:val="00796756"/>
    <w:rsid w:val="007974A6"/>
    <w:rsid w:val="0079768D"/>
    <w:rsid w:val="00797A1F"/>
    <w:rsid w:val="007A00C5"/>
    <w:rsid w:val="007A00FD"/>
    <w:rsid w:val="007A013D"/>
    <w:rsid w:val="007A02A2"/>
    <w:rsid w:val="007A05DC"/>
    <w:rsid w:val="007A0DC6"/>
    <w:rsid w:val="007A0F39"/>
    <w:rsid w:val="007A293B"/>
    <w:rsid w:val="007A2DDB"/>
    <w:rsid w:val="007A322F"/>
    <w:rsid w:val="007A3DD9"/>
    <w:rsid w:val="007A3EFD"/>
    <w:rsid w:val="007A4056"/>
    <w:rsid w:val="007A4138"/>
    <w:rsid w:val="007A519F"/>
    <w:rsid w:val="007A5229"/>
    <w:rsid w:val="007A5277"/>
    <w:rsid w:val="007A5815"/>
    <w:rsid w:val="007A5A5A"/>
    <w:rsid w:val="007A69D1"/>
    <w:rsid w:val="007A69D4"/>
    <w:rsid w:val="007A6DBB"/>
    <w:rsid w:val="007A720A"/>
    <w:rsid w:val="007A74B1"/>
    <w:rsid w:val="007A75F3"/>
    <w:rsid w:val="007A7AA8"/>
    <w:rsid w:val="007A7FA5"/>
    <w:rsid w:val="007B008D"/>
    <w:rsid w:val="007B100C"/>
    <w:rsid w:val="007B12CC"/>
    <w:rsid w:val="007B186C"/>
    <w:rsid w:val="007B1894"/>
    <w:rsid w:val="007B1B9A"/>
    <w:rsid w:val="007B4812"/>
    <w:rsid w:val="007B4918"/>
    <w:rsid w:val="007B49D1"/>
    <w:rsid w:val="007B4B5D"/>
    <w:rsid w:val="007B5C2D"/>
    <w:rsid w:val="007C01D7"/>
    <w:rsid w:val="007C1BF1"/>
    <w:rsid w:val="007C2286"/>
    <w:rsid w:val="007C341E"/>
    <w:rsid w:val="007C37F5"/>
    <w:rsid w:val="007C3964"/>
    <w:rsid w:val="007C60E5"/>
    <w:rsid w:val="007C66DF"/>
    <w:rsid w:val="007C6F97"/>
    <w:rsid w:val="007C6FC7"/>
    <w:rsid w:val="007C714C"/>
    <w:rsid w:val="007C7199"/>
    <w:rsid w:val="007C7C97"/>
    <w:rsid w:val="007C7D85"/>
    <w:rsid w:val="007C7E98"/>
    <w:rsid w:val="007D11A3"/>
    <w:rsid w:val="007D1464"/>
    <w:rsid w:val="007D14EB"/>
    <w:rsid w:val="007D1534"/>
    <w:rsid w:val="007D1793"/>
    <w:rsid w:val="007D19AE"/>
    <w:rsid w:val="007D28A8"/>
    <w:rsid w:val="007D2A3D"/>
    <w:rsid w:val="007D3CFE"/>
    <w:rsid w:val="007D518F"/>
    <w:rsid w:val="007D54E5"/>
    <w:rsid w:val="007D5797"/>
    <w:rsid w:val="007D5885"/>
    <w:rsid w:val="007D672B"/>
    <w:rsid w:val="007D6EF0"/>
    <w:rsid w:val="007E0181"/>
    <w:rsid w:val="007E0380"/>
    <w:rsid w:val="007E0920"/>
    <w:rsid w:val="007E0E7F"/>
    <w:rsid w:val="007E114F"/>
    <w:rsid w:val="007E123F"/>
    <w:rsid w:val="007E1551"/>
    <w:rsid w:val="007E1EDC"/>
    <w:rsid w:val="007E20C6"/>
    <w:rsid w:val="007E3029"/>
    <w:rsid w:val="007E39CA"/>
    <w:rsid w:val="007E4541"/>
    <w:rsid w:val="007E4681"/>
    <w:rsid w:val="007E47E9"/>
    <w:rsid w:val="007E4A18"/>
    <w:rsid w:val="007E58DB"/>
    <w:rsid w:val="007E5B99"/>
    <w:rsid w:val="007E642D"/>
    <w:rsid w:val="007E6A36"/>
    <w:rsid w:val="007E6E45"/>
    <w:rsid w:val="007E76D5"/>
    <w:rsid w:val="007E7D4E"/>
    <w:rsid w:val="007F05A5"/>
    <w:rsid w:val="007F087A"/>
    <w:rsid w:val="007F0FD9"/>
    <w:rsid w:val="007F212B"/>
    <w:rsid w:val="007F355F"/>
    <w:rsid w:val="007F40C6"/>
    <w:rsid w:val="007F442E"/>
    <w:rsid w:val="007F4D0C"/>
    <w:rsid w:val="007F4E1B"/>
    <w:rsid w:val="007F6DF7"/>
    <w:rsid w:val="007F748A"/>
    <w:rsid w:val="00800081"/>
    <w:rsid w:val="00800EC0"/>
    <w:rsid w:val="00801369"/>
    <w:rsid w:val="00801449"/>
    <w:rsid w:val="008018E0"/>
    <w:rsid w:val="00801CD5"/>
    <w:rsid w:val="00801F51"/>
    <w:rsid w:val="008021B4"/>
    <w:rsid w:val="008031D4"/>
    <w:rsid w:val="00803756"/>
    <w:rsid w:val="00803ABD"/>
    <w:rsid w:val="00803BD7"/>
    <w:rsid w:val="00804980"/>
    <w:rsid w:val="0080530D"/>
    <w:rsid w:val="0080561F"/>
    <w:rsid w:val="00805CCE"/>
    <w:rsid w:val="00807C11"/>
    <w:rsid w:val="00810194"/>
    <w:rsid w:val="00810964"/>
    <w:rsid w:val="008118EB"/>
    <w:rsid w:val="00811D43"/>
    <w:rsid w:val="00812607"/>
    <w:rsid w:val="00812CA8"/>
    <w:rsid w:val="008135E8"/>
    <w:rsid w:val="00813994"/>
    <w:rsid w:val="00813CED"/>
    <w:rsid w:val="00813DD0"/>
    <w:rsid w:val="00813E12"/>
    <w:rsid w:val="00814CD9"/>
    <w:rsid w:val="00814D8D"/>
    <w:rsid w:val="00815E6B"/>
    <w:rsid w:val="0081627C"/>
    <w:rsid w:val="00816F9C"/>
    <w:rsid w:val="008177EF"/>
    <w:rsid w:val="00817A26"/>
    <w:rsid w:val="00820000"/>
    <w:rsid w:val="00820170"/>
    <w:rsid w:val="00820DC3"/>
    <w:rsid w:val="008216E3"/>
    <w:rsid w:val="008218B2"/>
    <w:rsid w:val="008218C1"/>
    <w:rsid w:val="0082338A"/>
    <w:rsid w:val="00823747"/>
    <w:rsid w:val="008238BE"/>
    <w:rsid w:val="00823999"/>
    <w:rsid w:val="00823C9B"/>
    <w:rsid w:val="008240DC"/>
    <w:rsid w:val="008304D6"/>
    <w:rsid w:val="00830501"/>
    <w:rsid w:val="008305EE"/>
    <w:rsid w:val="00830EC2"/>
    <w:rsid w:val="008312F6"/>
    <w:rsid w:val="008315C1"/>
    <w:rsid w:val="008319B3"/>
    <w:rsid w:val="008324C0"/>
    <w:rsid w:val="00832FAA"/>
    <w:rsid w:val="00834AD8"/>
    <w:rsid w:val="0083530E"/>
    <w:rsid w:val="0083560B"/>
    <w:rsid w:val="00835C0E"/>
    <w:rsid w:val="008362E5"/>
    <w:rsid w:val="008363CD"/>
    <w:rsid w:val="00836701"/>
    <w:rsid w:val="00836825"/>
    <w:rsid w:val="00836BA8"/>
    <w:rsid w:val="00836FE2"/>
    <w:rsid w:val="008373B0"/>
    <w:rsid w:val="00837E26"/>
    <w:rsid w:val="0084026E"/>
    <w:rsid w:val="00840FD9"/>
    <w:rsid w:val="00841920"/>
    <w:rsid w:val="00841F08"/>
    <w:rsid w:val="008423A0"/>
    <w:rsid w:val="00842922"/>
    <w:rsid w:val="00843105"/>
    <w:rsid w:val="008435D9"/>
    <w:rsid w:val="008441EF"/>
    <w:rsid w:val="00844428"/>
    <w:rsid w:val="0084455D"/>
    <w:rsid w:val="0084494C"/>
    <w:rsid w:val="00845051"/>
    <w:rsid w:val="00845A24"/>
    <w:rsid w:val="00845E60"/>
    <w:rsid w:val="008465DD"/>
    <w:rsid w:val="00846E86"/>
    <w:rsid w:val="00846FED"/>
    <w:rsid w:val="0084724B"/>
    <w:rsid w:val="0084760F"/>
    <w:rsid w:val="00847A56"/>
    <w:rsid w:val="00851130"/>
    <w:rsid w:val="0085137F"/>
    <w:rsid w:val="00851D7C"/>
    <w:rsid w:val="008522E4"/>
    <w:rsid w:val="008530FD"/>
    <w:rsid w:val="00853F2A"/>
    <w:rsid w:val="00854908"/>
    <w:rsid w:val="00854E88"/>
    <w:rsid w:val="00855602"/>
    <w:rsid w:val="00855731"/>
    <w:rsid w:val="00855B3B"/>
    <w:rsid w:val="00855DF7"/>
    <w:rsid w:val="00856154"/>
    <w:rsid w:val="00856606"/>
    <w:rsid w:val="00856B0E"/>
    <w:rsid w:val="008578C5"/>
    <w:rsid w:val="0086002C"/>
    <w:rsid w:val="008605F1"/>
    <w:rsid w:val="00860EB4"/>
    <w:rsid w:val="00861411"/>
    <w:rsid w:val="00862A39"/>
    <w:rsid w:val="00862CEC"/>
    <w:rsid w:val="00864249"/>
    <w:rsid w:val="00864609"/>
    <w:rsid w:val="00864B32"/>
    <w:rsid w:val="00865635"/>
    <w:rsid w:val="00865D53"/>
    <w:rsid w:val="00865FB3"/>
    <w:rsid w:val="00866F5B"/>
    <w:rsid w:val="00866FB6"/>
    <w:rsid w:val="00867A2E"/>
    <w:rsid w:val="00867AB9"/>
    <w:rsid w:val="008709B9"/>
    <w:rsid w:val="00871F73"/>
    <w:rsid w:val="00873D66"/>
    <w:rsid w:val="00874A37"/>
    <w:rsid w:val="0087503E"/>
    <w:rsid w:val="00875C7C"/>
    <w:rsid w:val="00876D06"/>
    <w:rsid w:val="00877793"/>
    <w:rsid w:val="0087785B"/>
    <w:rsid w:val="00877C5F"/>
    <w:rsid w:val="00880A13"/>
    <w:rsid w:val="00880C6F"/>
    <w:rsid w:val="00880D1F"/>
    <w:rsid w:val="008819B0"/>
    <w:rsid w:val="00881C0B"/>
    <w:rsid w:val="008823D2"/>
    <w:rsid w:val="00882612"/>
    <w:rsid w:val="008826FA"/>
    <w:rsid w:val="00882DB3"/>
    <w:rsid w:val="008838D0"/>
    <w:rsid w:val="008846E4"/>
    <w:rsid w:val="00884B2D"/>
    <w:rsid w:val="00885CE8"/>
    <w:rsid w:val="00885D06"/>
    <w:rsid w:val="00886089"/>
    <w:rsid w:val="008863BE"/>
    <w:rsid w:val="008864B8"/>
    <w:rsid w:val="00887ACC"/>
    <w:rsid w:val="00887AFD"/>
    <w:rsid w:val="00887F2C"/>
    <w:rsid w:val="0089060C"/>
    <w:rsid w:val="008906B4"/>
    <w:rsid w:val="00890700"/>
    <w:rsid w:val="00890780"/>
    <w:rsid w:val="00891B18"/>
    <w:rsid w:val="00891E7E"/>
    <w:rsid w:val="00892159"/>
    <w:rsid w:val="00893108"/>
    <w:rsid w:val="008936C8"/>
    <w:rsid w:val="008944EB"/>
    <w:rsid w:val="00894A62"/>
    <w:rsid w:val="00894E7B"/>
    <w:rsid w:val="008952DB"/>
    <w:rsid w:val="008959E9"/>
    <w:rsid w:val="00895BE5"/>
    <w:rsid w:val="00896CEC"/>
    <w:rsid w:val="00896EE4"/>
    <w:rsid w:val="00897192"/>
    <w:rsid w:val="00897CF9"/>
    <w:rsid w:val="008A055B"/>
    <w:rsid w:val="008A0EFA"/>
    <w:rsid w:val="008A0FC2"/>
    <w:rsid w:val="008A1599"/>
    <w:rsid w:val="008A1932"/>
    <w:rsid w:val="008A1F47"/>
    <w:rsid w:val="008A2528"/>
    <w:rsid w:val="008A27C2"/>
    <w:rsid w:val="008A32F2"/>
    <w:rsid w:val="008A38CA"/>
    <w:rsid w:val="008A434D"/>
    <w:rsid w:val="008A50CC"/>
    <w:rsid w:val="008A51A3"/>
    <w:rsid w:val="008A51BF"/>
    <w:rsid w:val="008A5D47"/>
    <w:rsid w:val="008A5D6F"/>
    <w:rsid w:val="008A676A"/>
    <w:rsid w:val="008A6A00"/>
    <w:rsid w:val="008A7058"/>
    <w:rsid w:val="008A75D8"/>
    <w:rsid w:val="008A7FA1"/>
    <w:rsid w:val="008B0639"/>
    <w:rsid w:val="008B0C5F"/>
    <w:rsid w:val="008B1680"/>
    <w:rsid w:val="008B1897"/>
    <w:rsid w:val="008B3D9C"/>
    <w:rsid w:val="008B418B"/>
    <w:rsid w:val="008B44B1"/>
    <w:rsid w:val="008B539E"/>
    <w:rsid w:val="008B5604"/>
    <w:rsid w:val="008B6711"/>
    <w:rsid w:val="008B6D5D"/>
    <w:rsid w:val="008B7215"/>
    <w:rsid w:val="008B7256"/>
    <w:rsid w:val="008B7338"/>
    <w:rsid w:val="008B77F1"/>
    <w:rsid w:val="008B792F"/>
    <w:rsid w:val="008C154F"/>
    <w:rsid w:val="008C1B11"/>
    <w:rsid w:val="008C2BDC"/>
    <w:rsid w:val="008C30EE"/>
    <w:rsid w:val="008C3130"/>
    <w:rsid w:val="008C46B1"/>
    <w:rsid w:val="008C4B60"/>
    <w:rsid w:val="008C51E2"/>
    <w:rsid w:val="008C53DC"/>
    <w:rsid w:val="008C574B"/>
    <w:rsid w:val="008C5FF3"/>
    <w:rsid w:val="008C66B1"/>
    <w:rsid w:val="008C6AB2"/>
    <w:rsid w:val="008C7006"/>
    <w:rsid w:val="008C79F7"/>
    <w:rsid w:val="008C7DCF"/>
    <w:rsid w:val="008D156A"/>
    <w:rsid w:val="008D20A3"/>
    <w:rsid w:val="008D22A8"/>
    <w:rsid w:val="008D2632"/>
    <w:rsid w:val="008D2799"/>
    <w:rsid w:val="008D2E18"/>
    <w:rsid w:val="008D336C"/>
    <w:rsid w:val="008D4935"/>
    <w:rsid w:val="008D51ED"/>
    <w:rsid w:val="008D533B"/>
    <w:rsid w:val="008D567B"/>
    <w:rsid w:val="008D5D9C"/>
    <w:rsid w:val="008D6844"/>
    <w:rsid w:val="008D6FB6"/>
    <w:rsid w:val="008D74DF"/>
    <w:rsid w:val="008D7F1F"/>
    <w:rsid w:val="008E0199"/>
    <w:rsid w:val="008E1CBB"/>
    <w:rsid w:val="008E1DEB"/>
    <w:rsid w:val="008E217B"/>
    <w:rsid w:val="008E22DF"/>
    <w:rsid w:val="008E4FC0"/>
    <w:rsid w:val="008E5E25"/>
    <w:rsid w:val="008E6410"/>
    <w:rsid w:val="008E6807"/>
    <w:rsid w:val="008E6DC9"/>
    <w:rsid w:val="008E710A"/>
    <w:rsid w:val="008F0523"/>
    <w:rsid w:val="008F0D07"/>
    <w:rsid w:val="008F14F0"/>
    <w:rsid w:val="008F17E2"/>
    <w:rsid w:val="008F18F5"/>
    <w:rsid w:val="008F1BBF"/>
    <w:rsid w:val="008F22D0"/>
    <w:rsid w:val="008F234D"/>
    <w:rsid w:val="008F252C"/>
    <w:rsid w:val="008F2617"/>
    <w:rsid w:val="008F2E86"/>
    <w:rsid w:val="008F3672"/>
    <w:rsid w:val="008F3FB9"/>
    <w:rsid w:val="008F4431"/>
    <w:rsid w:val="008F4614"/>
    <w:rsid w:val="008F4765"/>
    <w:rsid w:val="008F4E4C"/>
    <w:rsid w:val="008F4F46"/>
    <w:rsid w:val="008F56E7"/>
    <w:rsid w:val="008F58E5"/>
    <w:rsid w:val="008F5ACB"/>
    <w:rsid w:val="008F5B77"/>
    <w:rsid w:val="008F61E5"/>
    <w:rsid w:val="009002AC"/>
    <w:rsid w:val="00900982"/>
    <w:rsid w:val="00900CEA"/>
    <w:rsid w:val="00901303"/>
    <w:rsid w:val="009018E3"/>
    <w:rsid w:val="00902A87"/>
    <w:rsid w:val="0090323C"/>
    <w:rsid w:val="0090375F"/>
    <w:rsid w:val="009037BB"/>
    <w:rsid w:val="00904C32"/>
    <w:rsid w:val="00907283"/>
    <w:rsid w:val="0090783C"/>
    <w:rsid w:val="00907AC0"/>
    <w:rsid w:val="00907E18"/>
    <w:rsid w:val="00910336"/>
    <w:rsid w:val="00910D3C"/>
    <w:rsid w:val="00911631"/>
    <w:rsid w:val="0091195F"/>
    <w:rsid w:val="00912344"/>
    <w:rsid w:val="009132F7"/>
    <w:rsid w:val="009134AA"/>
    <w:rsid w:val="009135E2"/>
    <w:rsid w:val="00913694"/>
    <w:rsid w:val="00913BB5"/>
    <w:rsid w:val="00914A26"/>
    <w:rsid w:val="00914CE8"/>
    <w:rsid w:val="0091728E"/>
    <w:rsid w:val="00917395"/>
    <w:rsid w:val="0091742D"/>
    <w:rsid w:val="009200ED"/>
    <w:rsid w:val="009203BA"/>
    <w:rsid w:val="00920A09"/>
    <w:rsid w:val="0092192A"/>
    <w:rsid w:val="00921E0E"/>
    <w:rsid w:val="009220BF"/>
    <w:rsid w:val="00922102"/>
    <w:rsid w:val="0092362C"/>
    <w:rsid w:val="00923D3C"/>
    <w:rsid w:val="00924B11"/>
    <w:rsid w:val="00924CAA"/>
    <w:rsid w:val="00925B5E"/>
    <w:rsid w:val="00925FA4"/>
    <w:rsid w:val="00926FE0"/>
    <w:rsid w:val="009278ED"/>
    <w:rsid w:val="00927A61"/>
    <w:rsid w:val="009301E5"/>
    <w:rsid w:val="009310AB"/>
    <w:rsid w:val="009310C9"/>
    <w:rsid w:val="00931D1A"/>
    <w:rsid w:val="00931EB4"/>
    <w:rsid w:val="00932042"/>
    <w:rsid w:val="009328B4"/>
    <w:rsid w:val="009329A7"/>
    <w:rsid w:val="00932B40"/>
    <w:rsid w:val="00934190"/>
    <w:rsid w:val="0093478A"/>
    <w:rsid w:val="009349A5"/>
    <w:rsid w:val="0093614B"/>
    <w:rsid w:val="0093676C"/>
    <w:rsid w:val="00936799"/>
    <w:rsid w:val="0093681D"/>
    <w:rsid w:val="00937BCD"/>
    <w:rsid w:val="00937FCB"/>
    <w:rsid w:val="00940070"/>
    <w:rsid w:val="00940258"/>
    <w:rsid w:val="00940AE1"/>
    <w:rsid w:val="00941727"/>
    <w:rsid w:val="009417C8"/>
    <w:rsid w:val="009425B1"/>
    <w:rsid w:val="00942777"/>
    <w:rsid w:val="0094295A"/>
    <w:rsid w:val="00942C7B"/>
    <w:rsid w:val="00942E14"/>
    <w:rsid w:val="00942F99"/>
    <w:rsid w:val="00944B4B"/>
    <w:rsid w:val="009451D9"/>
    <w:rsid w:val="00945670"/>
    <w:rsid w:val="00945E52"/>
    <w:rsid w:val="009461DB"/>
    <w:rsid w:val="009467D0"/>
    <w:rsid w:val="00946A32"/>
    <w:rsid w:val="00946F06"/>
    <w:rsid w:val="009476C8"/>
    <w:rsid w:val="00950086"/>
    <w:rsid w:val="0095098C"/>
    <w:rsid w:val="00950E8A"/>
    <w:rsid w:val="009525C1"/>
    <w:rsid w:val="00952606"/>
    <w:rsid w:val="00952944"/>
    <w:rsid w:val="009530FC"/>
    <w:rsid w:val="0095349B"/>
    <w:rsid w:val="009536DF"/>
    <w:rsid w:val="0095371C"/>
    <w:rsid w:val="0095411C"/>
    <w:rsid w:val="009542B9"/>
    <w:rsid w:val="00954C75"/>
    <w:rsid w:val="0095528A"/>
    <w:rsid w:val="00955A0C"/>
    <w:rsid w:val="00955D1F"/>
    <w:rsid w:val="0095601C"/>
    <w:rsid w:val="00956C9A"/>
    <w:rsid w:val="009610C1"/>
    <w:rsid w:val="009619E9"/>
    <w:rsid w:val="00961A6A"/>
    <w:rsid w:val="009625BF"/>
    <w:rsid w:val="00962626"/>
    <w:rsid w:val="009635E0"/>
    <w:rsid w:val="009637AF"/>
    <w:rsid w:val="00963EBA"/>
    <w:rsid w:val="00965933"/>
    <w:rsid w:val="00966641"/>
    <w:rsid w:val="00966C33"/>
    <w:rsid w:val="00966C3E"/>
    <w:rsid w:val="009672F4"/>
    <w:rsid w:val="00967E1F"/>
    <w:rsid w:val="009708EE"/>
    <w:rsid w:val="009713F9"/>
    <w:rsid w:val="009716A4"/>
    <w:rsid w:val="009718B6"/>
    <w:rsid w:val="00972BE8"/>
    <w:rsid w:val="00972EB1"/>
    <w:rsid w:val="009739DB"/>
    <w:rsid w:val="00973C0A"/>
    <w:rsid w:val="00973E81"/>
    <w:rsid w:val="009744F4"/>
    <w:rsid w:val="009747B1"/>
    <w:rsid w:val="00975A7B"/>
    <w:rsid w:val="00975B6F"/>
    <w:rsid w:val="00977535"/>
    <w:rsid w:val="00977668"/>
    <w:rsid w:val="00981272"/>
    <w:rsid w:val="00981C63"/>
    <w:rsid w:val="0098207E"/>
    <w:rsid w:val="0098212F"/>
    <w:rsid w:val="009821C2"/>
    <w:rsid w:val="009826AC"/>
    <w:rsid w:val="0098293A"/>
    <w:rsid w:val="00982D50"/>
    <w:rsid w:val="00984138"/>
    <w:rsid w:val="00984325"/>
    <w:rsid w:val="00984594"/>
    <w:rsid w:val="009858D7"/>
    <w:rsid w:val="009861E8"/>
    <w:rsid w:val="0098633C"/>
    <w:rsid w:val="00986658"/>
    <w:rsid w:val="00986A24"/>
    <w:rsid w:val="00987465"/>
    <w:rsid w:val="00987519"/>
    <w:rsid w:val="00990F49"/>
    <w:rsid w:val="00991395"/>
    <w:rsid w:val="00991A29"/>
    <w:rsid w:val="00991D2E"/>
    <w:rsid w:val="00992118"/>
    <w:rsid w:val="00993ADF"/>
    <w:rsid w:val="00994CA5"/>
    <w:rsid w:val="0099534E"/>
    <w:rsid w:val="00995617"/>
    <w:rsid w:val="00995AD1"/>
    <w:rsid w:val="00995CCF"/>
    <w:rsid w:val="009962AB"/>
    <w:rsid w:val="00996E83"/>
    <w:rsid w:val="009A065B"/>
    <w:rsid w:val="009A0F82"/>
    <w:rsid w:val="009A18AC"/>
    <w:rsid w:val="009A2439"/>
    <w:rsid w:val="009A2A3B"/>
    <w:rsid w:val="009A2FD6"/>
    <w:rsid w:val="009A33B1"/>
    <w:rsid w:val="009A43D4"/>
    <w:rsid w:val="009A44F2"/>
    <w:rsid w:val="009A51B5"/>
    <w:rsid w:val="009A5495"/>
    <w:rsid w:val="009A5516"/>
    <w:rsid w:val="009A55E1"/>
    <w:rsid w:val="009A5E3E"/>
    <w:rsid w:val="009A69DD"/>
    <w:rsid w:val="009A6E32"/>
    <w:rsid w:val="009A7563"/>
    <w:rsid w:val="009A7CBA"/>
    <w:rsid w:val="009B05FF"/>
    <w:rsid w:val="009B07A2"/>
    <w:rsid w:val="009B09F1"/>
    <w:rsid w:val="009B1492"/>
    <w:rsid w:val="009B18D6"/>
    <w:rsid w:val="009B2255"/>
    <w:rsid w:val="009B287E"/>
    <w:rsid w:val="009B29FA"/>
    <w:rsid w:val="009B2A0A"/>
    <w:rsid w:val="009B2AC0"/>
    <w:rsid w:val="009B3305"/>
    <w:rsid w:val="009B36FA"/>
    <w:rsid w:val="009B3ACE"/>
    <w:rsid w:val="009B3C69"/>
    <w:rsid w:val="009B4186"/>
    <w:rsid w:val="009B46A2"/>
    <w:rsid w:val="009B471D"/>
    <w:rsid w:val="009B5834"/>
    <w:rsid w:val="009B5ED6"/>
    <w:rsid w:val="009B6E5D"/>
    <w:rsid w:val="009B6F88"/>
    <w:rsid w:val="009B72EC"/>
    <w:rsid w:val="009B75C9"/>
    <w:rsid w:val="009B77B5"/>
    <w:rsid w:val="009B7D4C"/>
    <w:rsid w:val="009C057D"/>
    <w:rsid w:val="009C05D8"/>
    <w:rsid w:val="009C0F9D"/>
    <w:rsid w:val="009C1468"/>
    <w:rsid w:val="009C28E3"/>
    <w:rsid w:val="009C36C8"/>
    <w:rsid w:val="009C393B"/>
    <w:rsid w:val="009C3B2C"/>
    <w:rsid w:val="009C477A"/>
    <w:rsid w:val="009C5279"/>
    <w:rsid w:val="009C59C9"/>
    <w:rsid w:val="009C5DFD"/>
    <w:rsid w:val="009C65F3"/>
    <w:rsid w:val="009C70E4"/>
    <w:rsid w:val="009C7FD6"/>
    <w:rsid w:val="009D0991"/>
    <w:rsid w:val="009D09DC"/>
    <w:rsid w:val="009D14C2"/>
    <w:rsid w:val="009D169A"/>
    <w:rsid w:val="009D181A"/>
    <w:rsid w:val="009D234D"/>
    <w:rsid w:val="009D27F2"/>
    <w:rsid w:val="009D3C64"/>
    <w:rsid w:val="009D3D60"/>
    <w:rsid w:val="009D41B0"/>
    <w:rsid w:val="009D4713"/>
    <w:rsid w:val="009D54C5"/>
    <w:rsid w:val="009D55A0"/>
    <w:rsid w:val="009D6730"/>
    <w:rsid w:val="009D6BE4"/>
    <w:rsid w:val="009D715A"/>
    <w:rsid w:val="009D75CA"/>
    <w:rsid w:val="009D7795"/>
    <w:rsid w:val="009E2767"/>
    <w:rsid w:val="009E27F0"/>
    <w:rsid w:val="009E2936"/>
    <w:rsid w:val="009E2F93"/>
    <w:rsid w:val="009E3A3A"/>
    <w:rsid w:val="009E4607"/>
    <w:rsid w:val="009E4613"/>
    <w:rsid w:val="009E4D80"/>
    <w:rsid w:val="009E55C1"/>
    <w:rsid w:val="009E59BD"/>
    <w:rsid w:val="009E5CAA"/>
    <w:rsid w:val="009E5D6D"/>
    <w:rsid w:val="009E5E68"/>
    <w:rsid w:val="009E69FC"/>
    <w:rsid w:val="009E6E34"/>
    <w:rsid w:val="009E76E5"/>
    <w:rsid w:val="009F07C7"/>
    <w:rsid w:val="009F0874"/>
    <w:rsid w:val="009F12B1"/>
    <w:rsid w:val="009F1C27"/>
    <w:rsid w:val="009F1DD5"/>
    <w:rsid w:val="009F29FB"/>
    <w:rsid w:val="009F2EBF"/>
    <w:rsid w:val="009F3C4F"/>
    <w:rsid w:val="009F4201"/>
    <w:rsid w:val="009F44A6"/>
    <w:rsid w:val="009F56EF"/>
    <w:rsid w:val="009F5A90"/>
    <w:rsid w:val="009F6171"/>
    <w:rsid w:val="009F7DB4"/>
    <w:rsid w:val="009F7F2F"/>
    <w:rsid w:val="00A002A9"/>
    <w:rsid w:val="00A002CC"/>
    <w:rsid w:val="00A034E4"/>
    <w:rsid w:val="00A04693"/>
    <w:rsid w:val="00A04F42"/>
    <w:rsid w:val="00A05DAD"/>
    <w:rsid w:val="00A06412"/>
    <w:rsid w:val="00A0685B"/>
    <w:rsid w:val="00A0692D"/>
    <w:rsid w:val="00A071C7"/>
    <w:rsid w:val="00A07390"/>
    <w:rsid w:val="00A074FE"/>
    <w:rsid w:val="00A07747"/>
    <w:rsid w:val="00A1038A"/>
    <w:rsid w:val="00A10468"/>
    <w:rsid w:val="00A11170"/>
    <w:rsid w:val="00A12117"/>
    <w:rsid w:val="00A126D4"/>
    <w:rsid w:val="00A12F7E"/>
    <w:rsid w:val="00A13F83"/>
    <w:rsid w:val="00A141CD"/>
    <w:rsid w:val="00A14637"/>
    <w:rsid w:val="00A15495"/>
    <w:rsid w:val="00A1725E"/>
    <w:rsid w:val="00A174A2"/>
    <w:rsid w:val="00A214CC"/>
    <w:rsid w:val="00A2175B"/>
    <w:rsid w:val="00A220A5"/>
    <w:rsid w:val="00A22148"/>
    <w:rsid w:val="00A22307"/>
    <w:rsid w:val="00A231F9"/>
    <w:rsid w:val="00A23A22"/>
    <w:rsid w:val="00A23BD2"/>
    <w:rsid w:val="00A24677"/>
    <w:rsid w:val="00A247D9"/>
    <w:rsid w:val="00A24BB9"/>
    <w:rsid w:val="00A25175"/>
    <w:rsid w:val="00A25B5D"/>
    <w:rsid w:val="00A26544"/>
    <w:rsid w:val="00A272A6"/>
    <w:rsid w:val="00A2738A"/>
    <w:rsid w:val="00A30050"/>
    <w:rsid w:val="00A309EE"/>
    <w:rsid w:val="00A30DA7"/>
    <w:rsid w:val="00A31BCC"/>
    <w:rsid w:val="00A320AD"/>
    <w:rsid w:val="00A33062"/>
    <w:rsid w:val="00A332BA"/>
    <w:rsid w:val="00A3546C"/>
    <w:rsid w:val="00A368E8"/>
    <w:rsid w:val="00A36C9D"/>
    <w:rsid w:val="00A40A1E"/>
    <w:rsid w:val="00A41086"/>
    <w:rsid w:val="00A42484"/>
    <w:rsid w:val="00A42E6F"/>
    <w:rsid w:val="00A434E8"/>
    <w:rsid w:val="00A4357B"/>
    <w:rsid w:val="00A43A31"/>
    <w:rsid w:val="00A441DE"/>
    <w:rsid w:val="00A44969"/>
    <w:rsid w:val="00A44FF5"/>
    <w:rsid w:val="00A45228"/>
    <w:rsid w:val="00A45325"/>
    <w:rsid w:val="00A45747"/>
    <w:rsid w:val="00A457D4"/>
    <w:rsid w:val="00A45D37"/>
    <w:rsid w:val="00A471F8"/>
    <w:rsid w:val="00A4733B"/>
    <w:rsid w:val="00A47FD3"/>
    <w:rsid w:val="00A50953"/>
    <w:rsid w:val="00A50A4F"/>
    <w:rsid w:val="00A51A1B"/>
    <w:rsid w:val="00A52653"/>
    <w:rsid w:val="00A52CD9"/>
    <w:rsid w:val="00A53220"/>
    <w:rsid w:val="00A53642"/>
    <w:rsid w:val="00A5381E"/>
    <w:rsid w:val="00A53A52"/>
    <w:rsid w:val="00A53D13"/>
    <w:rsid w:val="00A53EF1"/>
    <w:rsid w:val="00A543C3"/>
    <w:rsid w:val="00A54A9C"/>
    <w:rsid w:val="00A55D03"/>
    <w:rsid w:val="00A56879"/>
    <w:rsid w:val="00A56A6A"/>
    <w:rsid w:val="00A56FEA"/>
    <w:rsid w:val="00A571AD"/>
    <w:rsid w:val="00A577A2"/>
    <w:rsid w:val="00A57B22"/>
    <w:rsid w:val="00A6076E"/>
    <w:rsid w:val="00A61138"/>
    <w:rsid w:val="00A61637"/>
    <w:rsid w:val="00A619D8"/>
    <w:rsid w:val="00A629A8"/>
    <w:rsid w:val="00A62CA6"/>
    <w:rsid w:val="00A63B48"/>
    <w:rsid w:val="00A645C8"/>
    <w:rsid w:val="00A64F12"/>
    <w:rsid w:val="00A65BF9"/>
    <w:rsid w:val="00A65C86"/>
    <w:rsid w:val="00A66C52"/>
    <w:rsid w:val="00A67134"/>
    <w:rsid w:val="00A671E4"/>
    <w:rsid w:val="00A67630"/>
    <w:rsid w:val="00A67E1B"/>
    <w:rsid w:val="00A67F49"/>
    <w:rsid w:val="00A70629"/>
    <w:rsid w:val="00A706EA"/>
    <w:rsid w:val="00A7184A"/>
    <w:rsid w:val="00A71EC6"/>
    <w:rsid w:val="00A72559"/>
    <w:rsid w:val="00A72712"/>
    <w:rsid w:val="00A72E60"/>
    <w:rsid w:val="00A734BF"/>
    <w:rsid w:val="00A73D4A"/>
    <w:rsid w:val="00A74234"/>
    <w:rsid w:val="00A7436D"/>
    <w:rsid w:val="00A743D3"/>
    <w:rsid w:val="00A749D3"/>
    <w:rsid w:val="00A74AFE"/>
    <w:rsid w:val="00A75982"/>
    <w:rsid w:val="00A76248"/>
    <w:rsid w:val="00A768DF"/>
    <w:rsid w:val="00A769BC"/>
    <w:rsid w:val="00A770FE"/>
    <w:rsid w:val="00A77E75"/>
    <w:rsid w:val="00A77FD4"/>
    <w:rsid w:val="00A80348"/>
    <w:rsid w:val="00A807C5"/>
    <w:rsid w:val="00A81583"/>
    <w:rsid w:val="00A81B70"/>
    <w:rsid w:val="00A828EE"/>
    <w:rsid w:val="00A83034"/>
    <w:rsid w:val="00A8316C"/>
    <w:rsid w:val="00A83351"/>
    <w:rsid w:val="00A84FC8"/>
    <w:rsid w:val="00A86D51"/>
    <w:rsid w:val="00A86D59"/>
    <w:rsid w:val="00A87B1D"/>
    <w:rsid w:val="00A87DEB"/>
    <w:rsid w:val="00A90418"/>
    <w:rsid w:val="00A90DA8"/>
    <w:rsid w:val="00A919AE"/>
    <w:rsid w:val="00A91C6B"/>
    <w:rsid w:val="00A91C78"/>
    <w:rsid w:val="00A931E1"/>
    <w:rsid w:val="00A93419"/>
    <w:rsid w:val="00A9557B"/>
    <w:rsid w:val="00A96B60"/>
    <w:rsid w:val="00A96DEA"/>
    <w:rsid w:val="00A97A30"/>
    <w:rsid w:val="00AA0D43"/>
    <w:rsid w:val="00AA1834"/>
    <w:rsid w:val="00AA231A"/>
    <w:rsid w:val="00AA236B"/>
    <w:rsid w:val="00AA254B"/>
    <w:rsid w:val="00AA2A54"/>
    <w:rsid w:val="00AA2CF0"/>
    <w:rsid w:val="00AA2D51"/>
    <w:rsid w:val="00AA3048"/>
    <w:rsid w:val="00AA4A17"/>
    <w:rsid w:val="00AA4C0C"/>
    <w:rsid w:val="00AA503E"/>
    <w:rsid w:val="00AA592B"/>
    <w:rsid w:val="00AA5F7C"/>
    <w:rsid w:val="00AA6124"/>
    <w:rsid w:val="00AA67C9"/>
    <w:rsid w:val="00AA6D6D"/>
    <w:rsid w:val="00AA6D6F"/>
    <w:rsid w:val="00AA7435"/>
    <w:rsid w:val="00AB0642"/>
    <w:rsid w:val="00AB1BC9"/>
    <w:rsid w:val="00AB22C6"/>
    <w:rsid w:val="00AB256A"/>
    <w:rsid w:val="00AB31EA"/>
    <w:rsid w:val="00AB3BF2"/>
    <w:rsid w:val="00AB3C28"/>
    <w:rsid w:val="00AB3E46"/>
    <w:rsid w:val="00AB46C2"/>
    <w:rsid w:val="00AB4D16"/>
    <w:rsid w:val="00AB54D3"/>
    <w:rsid w:val="00AB6228"/>
    <w:rsid w:val="00AB6E92"/>
    <w:rsid w:val="00AB7A0B"/>
    <w:rsid w:val="00AB7EB1"/>
    <w:rsid w:val="00AC07C1"/>
    <w:rsid w:val="00AC1140"/>
    <w:rsid w:val="00AC1398"/>
    <w:rsid w:val="00AC1C41"/>
    <w:rsid w:val="00AC229B"/>
    <w:rsid w:val="00AC380A"/>
    <w:rsid w:val="00AC3C26"/>
    <w:rsid w:val="00AC4A4B"/>
    <w:rsid w:val="00AC4BA7"/>
    <w:rsid w:val="00AC50A4"/>
    <w:rsid w:val="00AC5FEB"/>
    <w:rsid w:val="00AC6EAD"/>
    <w:rsid w:val="00AC75D9"/>
    <w:rsid w:val="00AC78C0"/>
    <w:rsid w:val="00AC7973"/>
    <w:rsid w:val="00AD00F7"/>
    <w:rsid w:val="00AD07B4"/>
    <w:rsid w:val="00AD237C"/>
    <w:rsid w:val="00AD2815"/>
    <w:rsid w:val="00AD2925"/>
    <w:rsid w:val="00AD31BF"/>
    <w:rsid w:val="00AD356D"/>
    <w:rsid w:val="00AD3744"/>
    <w:rsid w:val="00AD3A5C"/>
    <w:rsid w:val="00AD3B01"/>
    <w:rsid w:val="00AD3FFF"/>
    <w:rsid w:val="00AD40F4"/>
    <w:rsid w:val="00AD55F4"/>
    <w:rsid w:val="00AD5965"/>
    <w:rsid w:val="00AD5C8A"/>
    <w:rsid w:val="00AD6C99"/>
    <w:rsid w:val="00AD6DFB"/>
    <w:rsid w:val="00AD70D2"/>
    <w:rsid w:val="00AD712E"/>
    <w:rsid w:val="00AD7958"/>
    <w:rsid w:val="00AD7C28"/>
    <w:rsid w:val="00AE038A"/>
    <w:rsid w:val="00AE0BB1"/>
    <w:rsid w:val="00AE2366"/>
    <w:rsid w:val="00AE25CA"/>
    <w:rsid w:val="00AE2CDD"/>
    <w:rsid w:val="00AE30A0"/>
    <w:rsid w:val="00AE41F3"/>
    <w:rsid w:val="00AE48B8"/>
    <w:rsid w:val="00AE4B6D"/>
    <w:rsid w:val="00AE4C3A"/>
    <w:rsid w:val="00AE5940"/>
    <w:rsid w:val="00AE6485"/>
    <w:rsid w:val="00AE64D0"/>
    <w:rsid w:val="00AE664B"/>
    <w:rsid w:val="00AE7275"/>
    <w:rsid w:val="00AF0257"/>
    <w:rsid w:val="00AF092B"/>
    <w:rsid w:val="00AF1449"/>
    <w:rsid w:val="00AF1C64"/>
    <w:rsid w:val="00AF1FB2"/>
    <w:rsid w:val="00AF24CB"/>
    <w:rsid w:val="00AF3890"/>
    <w:rsid w:val="00AF3CEE"/>
    <w:rsid w:val="00AF423F"/>
    <w:rsid w:val="00AF4597"/>
    <w:rsid w:val="00AF480E"/>
    <w:rsid w:val="00AF484F"/>
    <w:rsid w:val="00AF4D08"/>
    <w:rsid w:val="00AF5330"/>
    <w:rsid w:val="00AF54CC"/>
    <w:rsid w:val="00AF5777"/>
    <w:rsid w:val="00AF6BE7"/>
    <w:rsid w:val="00AF73D1"/>
    <w:rsid w:val="00AF7AD8"/>
    <w:rsid w:val="00AF7BAF"/>
    <w:rsid w:val="00B001D1"/>
    <w:rsid w:val="00B008B3"/>
    <w:rsid w:val="00B00CE4"/>
    <w:rsid w:val="00B020AC"/>
    <w:rsid w:val="00B022E4"/>
    <w:rsid w:val="00B02816"/>
    <w:rsid w:val="00B03154"/>
    <w:rsid w:val="00B04087"/>
    <w:rsid w:val="00B0468C"/>
    <w:rsid w:val="00B04C9C"/>
    <w:rsid w:val="00B0502F"/>
    <w:rsid w:val="00B0557F"/>
    <w:rsid w:val="00B064D4"/>
    <w:rsid w:val="00B06C5B"/>
    <w:rsid w:val="00B06E72"/>
    <w:rsid w:val="00B07527"/>
    <w:rsid w:val="00B0795F"/>
    <w:rsid w:val="00B07B28"/>
    <w:rsid w:val="00B1105A"/>
    <w:rsid w:val="00B11082"/>
    <w:rsid w:val="00B11758"/>
    <w:rsid w:val="00B1213B"/>
    <w:rsid w:val="00B1280F"/>
    <w:rsid w:val="00B13825"/>
    <w:rsid w:val="00B14091"/>
    <w:rsid w:val="00B14470"/>
    <w:rsid w:val="00B14AA7"/>
    <w:rsid w:val="00B14BD1"/>
    <w:rsid w:val="00B152A6"/>
    <w:rsid w:val="00B159AE"/>
    <w:rsid w:val="00B17110"/>
    <w:rsid w:val="00B17BED"/>
    <w:rsid w:val="00B204F7"/>
    <w:rsid w:val="00B2107E"/>
    <w:rsid w:val="00B21EDB"/>
    <w:rsid w:val="00B221A1"/>
    <w:rsid w:val="00B22231"/>
    <w:rsid w:val="00B2231B"/>
    <w:rsid w:val="00B22749"/>
    <w:rsid w:val="00B22B01"/>
    <w:rsid w:val="00B22BAD"/>
    <w:rsid w:val="00B22D76"/>
    <w:rsid w:val="00B22E41"/>
    <w:rsid w:val="00B234CD"/>
    <w:rsid w:val="00B2393A"/>
    <w:rsid w:val="00B23C0C"/>
    <w:rsid w:val="00B24669"/>
    <w:rsid w:val="00B25133"/>
    <w:rsid w:val="00B2517A"/>
    <w:rsid w:val="00B2546E"/>
    <w:rsid w:val="00B25749"/>
    <w:rsid w:val="00B2593B"/>
    <w:rsid w:val="00B25EAC"/>
    <w:rsid w:val="00B261B6"/>
    <w:rsid w:val="00B264D5"/>
    <w:rsid w:val="00B26813"/>
    <w:rsid w:val="00B2742B"/>
    <w:rsid w:val="00B27733"/>
    <w:rsid w:val="00B30A84"/>
    <w:rsid w:val="00B30CE2"/>
    <w:rsid w:val="00B30ED3"/>
    <w:rsid w:val="00B31E59"/>
    <w:rsid w:val="00B320E2"/>
    <w:rsid w:val="00B32339"/>
    <w:rsid w:val="00B32970"/>
    <w:rsid w:val="00B3393E"/>
    <w:rsid w:val="00B340C8"/>
    <w:rsid w:val="00B34143"/>
    <w:rsid w:val="00B34A73"/>
    <w:rsid w:val="00B35497"/>
    <w:rsid w:val="00B3644B"/>
    <w:rsid w:val="00B36637"/>
    <w:rsid w:val="00B402DD"/>
    <w:rsid w:val="00B404E1"/>
    <w:rsid w:val="00B40B15"/>
    <w:rsid w:val="00B40F5E"/>
    <w:rsid w:val="00B40FC7"/>
    <w:rsid w:val="00B41CF3"/>
    <w:rsid w:val="00B4281B"/>
    <w:rsid w:val="00B44E14"/>
    <w:rsid w:val="00B44EA6"/>
    <w:rsid w:val="00B45AF4"/>
    <w:rsid w:val="00B45F36"/>
    <w:rsid w:val="00B46798"/>
    <w:rsid w:val="00B5022B"/>
    <w:rsid w:val="00B5043B"/>
    <w:rsid w:val="00B5075F"/>
    <w:rsid w:val="00B50765"/>
    <w:rsid w:val="00B50A79"/>
    <w:rsid w:val="00B50B4C"/>
    <w:rsid w:val="00B50BA7"/>
    <w:rsid w:val="00B50E00"/>
    <w:rsid w:val="00B50F21"/>
    <w:rsid w:val="00B519AF"/>
    <w:rsid w:val="00B521AD"/>
    <w:rsid w:val="00B52749"/>
    <w:rsid w:val="00B52A25"/>
    <w:rsid w:val="00B52CE2"/>
    <w:rsid w:val="00B52DEE"/>
    <w:rsid w:val="00B53AF9"/>
    <w:rsid w:val="00B5461E"/>
    <w:rsid w:val="00B55D97"/>
    <w:rsid w:val="00B5674F"/>
    <w:rsid w:val="00B5720E"/>
    <w:rsid w:val="00B5747B"/>
    <w:rsid w:val="00B57CD8"/>
    <w:rsid w:val="00B60E10"/>
    <w:rsid w:val="00B61336"/>
    <w:rsid w:val="00B61570"/>
    <w:rsid w:val="00B616F4"/>
    <w:rsid w:val="00B61E7D"/>
    <w:rsid w:val="00B62FE1"/>
    <w:rsid w:val="00B63182"/>
    <w:rsid w:val="00B63740"/>
    <w:rsid w:val="00B638ED"/>
    <w:rsid w:val="00B64278"/>
    <w:rsid w:val="00B655CF"/>
    <w:rsid w:val="00B6562F"/>
    <w:rsid w:val="00B66327"/>
    <w:rsid w:val="00B66978"/>
    <w:rsid w:val="00B677B6"/>
    <w:rsid w:val="00B702CD"/>
    <w:rsid w:val="00B7074D"/>
    <w:rsid w:val="00B716A8"/>
    <w:rsid w:val="00B71B10"/>
    <w:rsid w:val="00B72EE1"/>
    <w:rsid w:val="00B7313A"/>
    <w:rsid w:val="00B73451"/>
    <w:rsid w:val="00B73EFA"/>
    <w:rsid w:val="00B75729"/>
    <w:rsid w:val="00B76025"/>
    <w:rsid w:val="00B7650F"/>
    <w:rsid w:val="00B765D1"/>
    <w:rsid w:val="00B7747B"/>
    <w:rsid w:val="00B77BC8"/>
    <w:rsid w:val="00B77D64"/>
    <w:rsid w:val="00B803BA"/>
    <w:rsid w:val="00B81A3D"/>
    <w:rsid w:val="00B81D24"/>
    <w:rsid w:val="00B82B4B"/>
    <w:rsid w:val="00B83542"/>
    <w:rsid w:val="00B8415C"/>
    <w:rsid w:val="00B853E8"/>
    <w:rsid w:val="00B858F8"/>
    <w:rsid w:val="00B87538"/>
    <w:rsid w:val="00B87742"/>
    <w:rsid w:val="00B877D1"/>
    <w:rsid w:val="00B877F0"/>
    <w:rsid w:val="00B87E40"/>
    <w:rsid w:val="00B9064D"/>
    <w:rsid w:val="00B91162"/>
    <w:rsid w:val="00B91950"/>
    <w:rsid w:val="00B9251C"/>
    <w:rsid w:val="00B92FCC"/>
    <w:rsid w:val="00B93393"/>
    <w:rsid w:val="00B94547"/>
    <w:rsid w:val="00B94BAC"/>
    <w:rsid w:val="00B956E8"/>
    <w:rsid w:val="00B959E5"/>
    <w:rsid w:val="00B95E06"/>
    <w:rsid w:val="00B960D9"/>
    <w:rsid w:val="00B961B5"/>
    <w:rsid w:val="00B9630F"/>
    <w:rsid w:val="00B96356"/>
    <w:rsid w:val="00B978E3"/>
    <w:rsid w:val="00BA1ADE"/>
    <w:rsid w:val="00BA2502"/>
    <w:rsid w:val="00BA274E"/>
    <w:rsid w:val="00BA2837"/>
    <w:rsid w:val="00BA312B"/>
    <w:rsid w:val="00BA5792"/>
    <w:rsid w:val="00BA589E"/>
    <w:rsid w:val="00BA632F"/>
    <w:rsid w:val="00BA665A"/>
    <w:rsid w:val="00BA6789"/>
    <w:rsid w:val="00BA68F6"/>
    <w:rsid w:val="00BA69BF"/>
    <w:rsid w:val="00BA75BA"/>
    <w:rsid w:val="00BA7F1B"/>
    <w:rsid w:val="00BB00A5"/>
    <w:rsid w:val="00BB1425"/>
    <w:rsid w:val="00BB14BE"/>
    <w:rsid w:val="00BB15F7"/>
    <w:rsid w:val="00BB16CF"/>
    <w:rsid w:val="00BB1AC6"/>
    <w:rsid w:val="00BB1B1E"/>
    <w:rsid w:val="00BB2BD9"/>
    <w:rsid w:val="00BB32BA"/>
    <w:rsid w:val="00BB32EA"/>
    <w:rsid w:val="00BB3449"/>
    <w:rsid w:val="00BB36A2"/>
    <w:rsid w:val="00BB36C8"/>
    <w:rsid w:val="00BB3989"/>
    <w:rsid w:val="00BB42D5"/>
    <w:rsid w:val="00BB4877"/>
    <w:rsid w:val="00BB508B"/>
    <w:rsid w:val="00BB5C67"/>
    <w:rsid w:val="00BB5E53"/>
    <w:rsid w:val="00BB6350"/>
    <w:rsid w:val="00BB63FE"/>
    <w:rsid w:val="00BB6821"/>
    <w:rsid w:val="00BB7F9E"/>
    <w:rsid w:val="00BC06AB"/>
    <w:rsid w:val="00BC115D"/>
    <w:rsid w:val="00BC1BAC"/>
    <w:rsid w:val="00BC2778"/>
    <w:rsid w:val="00BC2ED3"/>
    <w:rsid w:val="00BC31AD"/>
    <w:rsid w:val="00BC36EC"/>
    <w:rsid w:val="00BC3A17"/>
    <w:rsid w:val="00BC46C4"/>
    <w:rsid w:val="00BC4F80"/>
    <w:rsid w:val="00BC5601"/>
    <w:rsid w:val="00BC6E44"/>
    <w:rsid w:val="00BC774A"/>
    <w:rsid w:val="00BC7D38"/>
    <w:rsid w:val="00BD0041"/>
    <w:rsid w:val="00BD0C06"/>
    <w:rsid w:val="00BD1BC5"/>
    <w:rsid w:val="00BD1FF3"/>
    <w:rsid w:val="00BD22FA"/>
    <w:rsid w:val="00BD27D1"/>
    <w:rsid w:val="00BD2DC9"/>
    <w:rsid w:val="00BD305C"/>
    <w:rsid w:val="00BD3311"/>
    <w:rsid w:val="00BD3686"/>
    <w:rsid w:val="00BD41D0"/>
    <w:rsid w:val="00BD5697"/>
    <w:rsid w:val="00BD61F7"/>
    <w:rsid w:val="00BD6446"/>
    <w:rsid w:val="00BD7022"/>
    <w:rsid w:val="00BD703A"/>
    <w:rsid w:val="00BD7CEC"/>
    <w:rsid w:val="00BD7E55"/>
    <w:rsid w:val="00BE0C74"/>
    <w:rsid w:val="00BE14F6"/>
    <w:rsid w:val="00BE236F"/>
    <w:rsid w:val="00BE29AC"/>
    <w:rsid w:val="00BE2F31"/>
    <w:rsid w:val="00BE2FD5"/>
    <w:rsid w:val="00BE3173"/>
    <w:rsid w:val="00BE4AE4"/>
    <w:rsid w:val="00BE5085"/>
    <w:rsid w:val="00BE5B54"/>
    <w:rsid w:val="00BE608F"/>
    <w:rsid w:val="00BE633D"/>
    <w:rsid w:val="00BE7C02"/>
    <w:rsid w:val="00BE7E45"/>
    <w:rsid w:val="00BF06CC"/>
    <w:rsid w:val="00BF0ECB"/>
    <w:rsid w:val="00BF1A5D"/>
    <w:rsid w:val="00BF22CD"/>
    <w:rsid w:val="00BF2A82"/>
    <w:rsid w:val="00BF2AE5"/>
    <w:rsid w:val="00BF2C09"/>
    <w:rsid w:val="00BF37D6"/>
    <w:rsid w:val="00BF3B98"/>
    <w:rsid w:val="00BF4C0C"/>
    <w:rsid w:val="00BF6414"/>
    <w:rsid w:val="00BF65D5"/>
    <w:rsid w:val="00BF703F"/>
    <w:rsid w:val="00BF70A9"/>
    <w:rsid w:val="00BF7609"/>
    <w:rsid w:val="00C00856"/>
    <w:rsid w:val="00C00894"/>
    <w:rsid w:val="00C01611"/>
    <w:rsid w:val="00C01BFE"/>
    <w:rsid w:val="00C024E9"/>
    <w:rsid w:val="00C02C1F"/>
    <w:rsid w:val="00C03380"/>
    <w:rsid w:val="00C036C7"/>
    <w:rsid w:val="00C03795"/>
    <w:rsid w:val="00C040A1"/>
    <w:rsid w:val="00C049C1"/>
    <w:rsid w:val="00C05226"/>
    <w:rsid w:val="00C0558D"/>
    <w:rsid w:val="00C05872"/>
    <w:rsid w:val="00C05CB9"/>
    <w:rsid w:val="00C05E76"/>
    <w:rsid w:val="00C06422"/>
    <w:rsid w:val="00C069EA"/>
    <w:rsid w:val="00C06C59"/>
    <w:rsid w:val="00C06CAF"/>
    <w:rsid w:val="00C07251"/>
    <w:rsid w:val="00C07946"/>
    <w:rsid w:val="00C07AD6"/>
    <w:rsid w:val="00C07FBE"/>
    <w:rsid w:val="00C100A5"/>
    <w:rsid w:val="00C1051D"/>
    <w:rsid w:val="00C108B1"/>
    <w:rsid w:val="00C109B0"/>
    <w:rsid w:val="00C116CA"/>
    <w:rsid w:val="00C11B00"/>
    <w:rsid w:val="00C11F91"/>
    <w:rsid w:val="00C122EF"/>
    <w:rsid w:val="00C123A9"/>
    <w:rsid w:val="00C12CF7"/>
    <w:rsid w:val="00C13B19"/>
    <w:rsid w:val="00C14FED"/>
    <w:rsid w:val="00C160D8"/>
    <w:rsid w:val="00C161F6"/>
    <w:rsid w:val="00C178D4"/>
    <w:rsid w:val="00C17FF9"/>
    <w:rsid w:val="00C204C1"/>
    <w:rsid w:val="00C20625"/>
    <w:rsid w:val="00C20C63"/>
    <w:rsid w:val="00C211F9"/>
    <w:rsid w:val="00C21AC9"/>
    <w:rsid w:val="00C21FB0"/>
    <w:rsid w:val="00C220E0"/>
    <w:rsid w:val="00C22622"/>
    <w:rsid w:val="00C228C1"/>
    <w:rsid w:val="00C22943"/>
    <w:rsid w:val="00C22E9D"/>
    <w:rsid w:val="00C23788"/>
    <w:rsid w:val="00C243F6"/>
    <w:rsid w:val="00C25376"/>
    <w:rsid w:val="00C25DFF"/>
    <w:rsid w:val="00C25F98"/>
    <w:rsid w:val="00C26162"/>
    <w:rsid w:val="00C26360"/>
    <w:rsid w:val="00C3055C"/>
    <w:rsid w:val="00C30CC7"/>
    <w:rsid w:val="00C30F1E"/>
    <w:rsid w:val="00C31762"/>
    <w:rsid w:val="00C31A8B"/>
    <w:rsid w:val="00C31D17"/>
    <w:rsid w:val="00C32162"/>
    <w:rsid w:val="00C32171"/>
    <w:rsid w:val="00C326EC"/>
    <w:rsid w:val="00C33F5E"/>
    <w:rsid w:val="00C3412F"/>
    <w:rsid w:val="00C36E15"/>
    <w:rsid w:val="00C370AB"/>
    <w:rsid w:val="00C37C83"/>
    <w:rsid w:val="00C40517"/>
    <w:rsid w:val="00C40657"/>
    <w:rsid w:val="00C40C2E"/>
    <w:rsid w:val="00C41A89"/>
    <w:rsid w:val="00C423ED"/>
    <w:rsid w:val="00C4296E"/>
    <w:rsid w:val="00C42A7C"/>
    <w:rsid w:val="00C42AD3"/>
    <w:rsid w:val="00C42EFB"/>
    <w:rsid w:val="00C441C9"/>
    <w:rsid w:val="00C44962"/>
    <w:rsid w:val="00C44D16"/>
    <w:rsid w:val="00C45628"/>
    <w:rsid w:val="00C45ADF"/>
    <w:rsid w:val="00C4712E"/>
    <w:rsid w:val="00C47970"/>
    <w:rsid w:val="00C501C7"/>
    <w:rsid w:val="00C504AA"/>
    <w:rsid w:val="00C50C6B"/>
    <w:rsid w:val="00C514D1"/>
    <w:rsid w:val="00C51755"/>
    <w:rsid w:val="00C51BE0"/>
    <w:rsid w:val="00C520D2"/>
    <w:rsid w:val="00C528A6"/>
    <w:rsid w:val="00C52E04"/>
    <w:rsid w:val="00C5303C"/>
    <w:rsid w:val="00C53DA6"/>
    <w:rsid w:val="00C54796"/>
    <w:rsid w:val="00C54F85"/>
    <w:rsid w:val="00C551DF"/>
    <w:rsid w:val="00C55624"/>
    <w:rsid w:val="00C55888"/>
    <w:rsid w:val="00C55B29"/>
    <w:rsid w:val="00C56421"/>
    <w:rsid w:val="00C566CF"/>
    <w:rsid w:val="00C56A5A"/>
    <w:rsid w:val="00C56BC4"/>
    <w:rsid w:val="00C56FC8"/>
    <w:rsid w:val="00C57049"/>
    <w:rsid w:val="00C570A7"/>
    <w:rsid w:val="00C57BB7"/>
    <w:rsid w:val="00C61681"/>
    <w:rsid w:val="00C61DC6"/>
    <w:rsid w:val="00C63318"/>
    <w:rsid w:val="00C6351F"/>
    <w:rsid w:val="00C64318"/>
    <w:rsid w:val="00C64C0C"/>
    <w:rsid w:val="00C650E7"/>
    <w:rsid w:val="00C65284"/>
    <w:rsid w:val="00C65716"/>
    <w:rsid w:val="00C657D9"/>
    <w:rsid w:val="00C657F1"/>
    <w:rsid w:val="00C67D6E"/>
    <w:rsid w:val="00C70DF0"/>
    <w:rsid w:val="00C713C5"/>
    <w:rsid w:val="00C71B8D"/>
    <w:rsid w:val="00C71D27"/>
    <w:rsid w:val="00C72129"/>
    <w:rsid w:val="00C721B3"/>
    <w:rsid w:val="00C7222E"/>
    <w:rsid w:val="00C733A9"/>
    <w:rsid w:val="00C73696"/>
    <w:rsid w:val="00C737C2"/>
    <w:rsid w:val="00C748F9"/>
    <w:rsid w:val="00C74C2F"/>
    <w:rsid w:val="00C7528D"/>
    <w:rsid w:val="00C75C4E"/>
    <w:rsid w:val="00C7642C"/>
    <w:rsid w:val="00C764F5"/>
    <w:rsid w:val="00C77249"/>
    <w:rsid w:val="00C77395"/>
    <w:rsid w:val="00C80731"/>
    <w:rsid w:val="00C80823"/>
    <w:rsid w:val="00C80987"/>
    <w:rsid w:val="00C80DEE"/>
    <w:rsid w:val="00C80FC8"/>
    <w:rsid w:val="00C821D3"/>
    <w:rsid w:val="00C82598"/>
    <w:rsid w:val="00C828BD"/>
    <w:rsid w:val="00C83AD7"/>
    <w:rsid w:val="00C83C00"/>
    <w:rsid w:val="00C8497F"/>
    <w:rsid w:val="00C84C5F"/>
    <w:rsid w:val="00C8569C"/>
    <w:rsid w:val="00C86E39"/>
    <w:rsid w:val="00C87203"/>
    <w:rsid w:val="00C8741A"/>
    <w:rsid w:val="00C87625"/>
    <w:rsid w:val="00C90394"/>
    <w:rsid w:val="00C90FCB"/>
    <w:rsid w:val="00C91458"/>
    <w:rsid w:val="00C92CBD"/>
    <w:rsid w:val="00C92FD4"/>
    <w:rsid w:val="00C937C9"/>
    <w:rsid w:val="00C94E9B"/>
    <w:rsid w:val="00C95AD8"/>
    <w:rsid w:val="00C961E5"/>
    <w:rsid w:val="00CA0DC3"/>
    <w:rsid w:val="00CA0F83"/>
    <w:rsid w:val="00CA116E"/>
    <w:rsid w:val="00CA1AAD"/>
    <w:rsid w:val="00CA1D1F"/>
    <w:rsid w:val="00CA1EE0"/>
    <w:rsid w:val="00CA1FD9"/>
    <w:rsid w:val="00CA205A"/>
    <w:rsid w:val="00CA26D5"/>
    <w:rsid w:val="00CA2C2E"/>
    <w:rsid w:val="00CA32F3"/>
    <w:rsid w:val="00CA36AD"/>
    <w:rsid w:val="00CA435C"/>
    <w:rsid w:val="00CA472E"/>
    <w:rsid w:val="00CA4845"/>
    <w:rsid w:val="00CA4FD9"/>
    <w:rsid w:val="00CA504B"/>
    <w:rsid w:val="00CA6332"/>
    <w:rsid w:val="00CA7199"/>
    <w:rsid w:val="00CA7914"/>
    <w:rsid w:val="00CA7C4B"/>
    <w:rsid w:val="00CB00D6"/>
    <w:rsid w:val="00CB0B8C"/>
    <w:rsid w:val="00CB0DD6"/>
    <w:rsid w:val="00CB124B"/>
    <w:rsid w:val="00CB299C"/>
    <w:rsid w:val="00CB2AE4"/>
    <w:rsid w:val="00CB30F7"/>
    <w:rsid w:val="00CB3993"/>
    <w:rsid w:val="00CB415D"/>
    <w:rsid w:val="00CB4505"/>
    <w:rsid w:val="00CB57D9"/>
    <w:rsid w:val="00CB5BE0"/>
    <w:rsid w:val="00CB5DCD"/>
    <w:rsid w:val="00CB5EA3"/>
    <w:rsid w:val="00CB6037"/>
    <w:rsid w:val="00CB6BDC"/>
    <w:rsid w:val="00CB7547"/>
    <w:rsid w:val="00CB7B17"/>
    <w:rsid w:val="00CB7C4B"/>
    <w:rsid w:val="00CC0045"/>
    <w:rsid w:val="00CC05A1"/>
    <w:rsid w:val="00CC09FC"/>
    <w:rsid w:val="00CC0B52"/>
    <w:rsid w:val="00CC13AF"/>
    <w:rsid w:val="00CC19E1"/>
    <w:rsid w:val="00CC20A3"/>
    <w:rsid w:val="00CC369E"/>
    <w:rsid w:val="00CC4728"/>
    <w:rsid w:val="00CC62E0"/>
    <w:rsid w:val="00CC67B1"/>
    <w:rsid w:val="00CC6DA5"/>
    <w:rsid w:val="00CC7222"/>
    <w:rsid w:val="00CD08B4"/>
    <w:rsid w:val="00CD0B82"/>
    <w:rsid w:val="00CD141C"/>
    <w:rsid w:val="00CD1D11"/>
    <w:rsid w:val="00CD1E9F"/>
    <w:rsid w:val="00CD1F80"/>
    <w:rsid w:val="00CD2D71"/>
    <w:rsid w:val="00CD3575"/>
    <w:rsid w:val="00CD3A3C"/>
    <w:rsid w:val="00CD3E65"/>
    <w:rsid w:val="00CD50C7"/>
    <w:rsid w:val="00CD5924"/>
    <w:rsid w:val="00CD5C3D"/>
    <w:rsid w:val="00CD688D"/>
    <w:rsid w:val="00CD785E"/>
    <w:rsid w:val="00CD79FF"/>
    <w:rsid w:val="00CD7AA6"/>
    <w:rsid w:val="00CD7B94"/>
    <w:rsid w:val="00CE0019"/>
    <w:rsid w:val="00CE02E7"/>
    <w:rsid w:val="00CE0A37"/>
    <w:rsid w:val="00CE1078"/>
    <w:rsid w:val="00CE1B8D"/>
    <w:rsid w:val="00CE264E"/>
    <w:rsid w:val="00CE2D00"/>
    <w:rsid w:val="00CE3D0B"/>
    <w:rsid w:val="00CE3FA2"/>
    <w:rsid w:val="00CE43D4"/>
    <w:rsid w:val="00CE4595"/>
    <w:rsid w:val="00CE49BC"/>
    <w:rsid w:val="00CE4D6F"/>
    <w:rsid w:val="00CE5280"/>
    <w:rsid w:val="00CE53E2"/>
    <w:rsid w:val="00CE658F"/>
    <w:rsid w:val="00CE7397"/>
    <w:rsid w:val="00CF04E5"/>
    <w:rsid w:val="00CF1607"/>
    <w:rsid w:val="00CF188E"/>
    <w:rsid w:val="00CF1B34"/>
    <w:rsid w:val="00CF1C3B"/>
    <w:rsid w:val="00CF39A2"/>
    <w:rsid w:val="00CF3AB4"/>
    <w:rsid w:val="00CF3C01"/>
    <w:rsid w:val="00CF443D"/>
    <w:rsid w:val="00CF4A7F"/>
    <w:rsid w:val="00CF55AA"/>
    <w:rsid w:val="00CF6761"/>
    <w:rsid w:val="00CF68E8"/>
    <w:rsid w:val="00CF6E79"/>
    <w:rsid w:val="00CF738A"/>
    <w:rsid w:val="00CF79A0"/>
    <w:rsid w:val="00CF7AE4"/>
    <w:rsid w:val="00D000B8"/>
    <w:rsid w:val="00D003A5"/>
    <w:rsid w:val="00D00B41"/>
    <w:rsid w:val="00D00F4B"/>
    <w:rsid w:val="00D012D5"/>
    <w:rsid w:val="00D01635"/>
    <w:rsid w:val="00D0213C"/>
    <w:rsid w:val="00D02156"/>
    <w:rsid w:val="00D036AC"/>
    <w:rsid w:val="00D03AB5"/>
    <w:rsid w:val="00D03E35"/>
    <w:rsid w:val="00D03EC1"/>
    <w:rsid w:val="00D03F12"/>
    <w:rsid w:val="00D05599"/>
    <w:rsid w:val="00D05784"/>
    <w:rsid w:val="00D057A6"/>
    <w:rsid w:val="00D062E2"/>
    <w:rsid w:val="00D07568"/>
    <w:rsid w:val="00D07DBE"/>
    <w:rsid w:val="00D10CB6"/>
    <w:rsid w:val="00D11061"/>
    <w:rsid w:val="00D1212B"/>
    <w:rsid w:val="00D129FB"/>
    <w:rsid w:val="00D12C9F"/>
    <w:rsid w:val="00D12CF1"/>
    <w:rsid w:val="00D14C80"/>
    <w:rsid w:val="00D14D13"/>
    <w:rsid w:val="00D15E99"/>
    <w:rsid w:val="00D15FBC"/>
    <w:rsid w:val="00D165C9"/>
    <w:rsid w:val="00D16C42"/>
    <w:rsid w:val="00D16C88"/>
    <w:rsid w:val="00D16D12"/>
    <w:rsid w:val="00D20383"/>
    <w:rsid w:val="00D21638"/>
    <w:rsid w:val="00D21685"/>
    <w:rsid w:val="00D21856"/>
    <w:rsid w:val="00D21866"/>
    <w:rsid w:val="00D220FE"/>
    <w:rsid w:val="00D2267D"/>
    <w:rsid w:val="00D22781"/>
    <w:rsid w:val="00D22F48"/>
    <w:rsid w:val="00D24A99"/>
    <w:rsid w:val="00D24B34"/>
    <w:rsid w:val="00D254E2"/>
    <w:rsid w:val="00D25CF2"/>
    <w:rsid w:val="00D26DE4"/>
    <w:rsid w:val="00D2766F"/>
    <w:rsid w:val="00D27B1F"/>
    <w:rsid w:val="00D3032E"/>
    <w:rsid w:val="00D30846"/>
    <w:rsid w:val="00D30C42"/>
    <w:rsid w:val="00D31249"/>
    <w:rsid w:val="00D31CB7"/>
    <w:rsid w:val="00D31FCF"/>
    <w:rsid w:val="00D3232D"/>
    <w:rsid w:val="00D32496"/>
    <w:rsid w:val="00D332A3"/>
    <w:rsid w:val="00D33D96"/>
    <w:rsid w:val="00D34C95"/>
    <w:rsid w:val="00D35348"/>
    <w:rsid w:val="00D35DD0"/>
    <w:rsid w:val="00D361D8"/>
    <w:rsid w:val="00D362E6"/>
    <w:rsid w:val="00D36571"/>
    <w:rsid w:val="00D3744E"/>
    <w:rsid w:val="00D37941"/>
    <w:rsid w:val="00D37B02"/>
    <w:rsid w:val="00D40089"/>
    <w:rsid w:val="00D401A8"/>
    <w:rsid w:val="00D40D3B"/>
    <w:rsid w:val="00D412C0"/>
    <w:rsid w:val="00D41BE1"/>
    <w:rsid w:val="00D41EA3"/>
    <w:rsid w:val="00D420A6"/>
    <w:rsid w:val="00D42182"/>
    <w:rsid w:val="00D42205"/>
    <w:rsid w:val="00D42FBC"/>
    <w:rsid w:val="00D431B0"/>
    <w:rsid w:val="00D43326"/>
    <w:rsid w:val="00D43790"/>
    <w:rsid w:val="00D441CB"/>
    <w:rsid w:val="00D44AD3"/>
    <w:rsid w:val="00D44D99"/>
    <w:rsid w:val="00D45CED"/>
    <w:rsid w:val="00D462C5"/>
    <w:rsid w:val="00D463FF"/>
    <w:rsid w:val="00D46574"/>
    <w:rsid w:val="00D50BD3"/>
    <w:rsid w:val="00D50D96"/>
    <w:rsid w:val="00D512FD"/>
    <w:rsid w:val="00D5135B"/>
    <w:rsid w:val="00D51716"/>
    <w:rsid w:val="00D5213A"/>
    <w:rsid w:val="00D5266F"/>
    <w:rsid w:val="00D52798"/>
    <w:rsid w:val="00D5290A"/>
    <w:rsid w:val="00D5292F"/>
    <w:rsid w:val="00D529DA"/>
    <w:rsid w:val="00D52A56"/>
    <w:rsid w:val="00D53E20"/>
    <w:rsid w:val="00D54341"/>
    <w:rsid w:val="00D55316"/>
    <w:rsid w:val="00D55419"/>
    <w:rsid w:val="00D5579B"/>
    <w:rsid w:val="00D56395"/>
    <w:rsid w:val="00D56CA2"/>
    <w:rsid w:val="00D56EAA"/>
    <w:rsid w:val="00D60348"/>
    <w:rsid w:val="00D60531"/>
    <w:rsid w:val="00D606A4"/>
    <w:rsid w:val="00D60B36"/>
    <w:rsid w:val="00D6136D"/>
    <w:rsid w:val="00D61ED1"/>
    <w:rsid w:val="00D62331"/>
    <w:rsid w:val="00D62807"/>
    <w:rsid w:val="00D628F6"/>
    <w:rsid w:val="00D62967"/>
    <w:rsid w:val="00D62EFB"/>
    <w:rsid w:val="00D62F12"/>
    <w:rsid w:val="00D63204"/>
    <w:rsid w:val="00D64C5A"/>
    <w:rsid w:val="00D66453"/>
    <w:rsid w:val="00D6671E"/>
    <w:rsid w:val="00D66C2C"/>
    <w:rsid w:val="00D66D69"/>
    <w:rsid w:val="00D7086B"/>
    <w:rsid w:val="00D717CC"/>
    <w:rsid w:val="00D71999"/>
    <w:rsid w:val="00D73CB1"/>
    <w:rsid w:val="00D7447A"/>
    <w:rsid w:val="00D748B5"/>
    <w:rsid w:val="00D764C0"/>
    <w:rsid w:val="00D76CB8"/>
    <w:rsid w:val="00D774A2"/>
    <w:rsid w:val="00D77C12"/>
    <w:rsid w:val="00D77D54"/>
    <w:rsid w:val="00D77EAF"/>
    <w:rsid w:val="00D80E85"/>
    <w:rsid w:val="00D811F1"/>
    <w:rsid w:val="00D81AF3"/>
    <w:rsid w:val="00D81BEE"/>
    <w:rsid w:val="00D81E7E"/>
    <w:rsid w:val="00D83895"/>
    <w:rsid w:val="00D83D77"/>
    <w:rsid w:val="00D84422"/>
    <w:rsid w:val="00D844D2"/>
    <w:rsid w:val="00D84A49"/>
    <w:rsid w:val="00D84AEC"/>
    <w:rsid w:val="00D84F7F"/>
    <w:rsid w:val="00D85A56"/>
    <w:rsid w:val="00D85D72"/>
    <w:rsid w:val="00D8624B"/>
    <w:rsid w:val="00D8641D"/>
    <w:rsid w:val="00D87823"/>
    <w:rsid w:val="00D87F23"/>
    <w:rsid w:val="00D90585"/>
    <w:rsid w:val="00D9090D"/>
    <w:rsid w:val="00D909CF"/>
    <w:rsid w:val="00D90A1F"/>
    <w:rsid w:val="00D90E25"/>
    <w:rsid w:val="00D91183"/>
    <w:rsid w:val="00D9159F"/>
    <w:rsid w:val="00D91765"/>
    <w:rsid w:val="00D91C1E"/>
    <w:rsid w:val="00D91DCC"/>
    <w:rsid w:val="00D920FA"/>
    <w:rsid w:val="00D92533"/>
    <w:rsid w:val="00D936EC"/>
    <w:rsid w:val="00D93B31"/>
    <w:rsid w:val="00D93C26"/>
    <w:rsid w:val="00D93C2F"/>
    <w:rsid w:val="00D9437F"/>
    <w:rsid w:val="00D944CE"/>
    <w:rsid w:val="00D94B87"/>
    <w:rsid w:val="00D953C3"/>
    <w:rsid w:val="00D9567B"/>
    <w:rsid w:val="00D95A79"/>
    <w:rsid w:val="00D95E29"/>
    <w:rsid w:val="00D96446"/>
    <w:rsid w:val="00D9686C"/>
    <w:rsid w:val="00D96AB3"/>
    <w:rsid w:val="00D96E51"/>
    <w:rsid w:val="00D97407"/>
    <w:rsid w:val="00D97BC0"/>
    <w:rsid w:val="00D97E22"/>
    <w:rsid w:val="00DA02A8"/>
    <w:rsid w:val="00DA0F38"/>
    <w:rsid w:val="00DA121E"/>
    <w:rsid w:val="00DA1E15"/>
    <w:rsid w:val="00DA1E90"/>
    <w:rsid w:val="00DA2297"/>
    <w:rsid w:val="00DA2EBF"/>
    <w:rsid w:val="00DA3829"/>
    <w:rsid w:val="00DA57F1"/>
    <w:rsid w:val="00DA588F"/>
    <w:rsid w:val="00DA6D72"/>
    <w:rsid w:val="00DB013D"/>
    <w:rsid w:val="00DB0196"/>
    <w:rsid w:val="00DB01E8"/>
    <w:rsid w:val="00DB0C2F"/>
    <w:rsid w:val="00DB21C1"/>
    <w:rsid w:val="00DB246F"/>
    <w:rsid w:val="00DB2977"/>
    <w:rsid w:val="00DB2C87"/>
    <w:rsid w:val="00DB3371"/>
    <w:rsid w:val="00DB3947"/>
    <w:rsid w:val="00DB3977"/>
    <w:rsid w:val="00DB3BE0"/>
    <w:rsid w:val="00DB3DA8"/>
    <w:rsid w:val="00DB3F14"/>
    <w:rsid w:val="00DB4294"/>
    <w:rsid w:val="00DB4632"/>
    <w:rsid w:val="00DB48A4"/>
    <w:rsid w:val="00DB628A"/>
    <w:rsid w:val="00DB64F7"/>
    <w:rsid w:val="00DB6597"/>
    <w:rsid w:val="00DB6A87"/>
    <w:rsid w:val="00DB6AD6"/>
    <w:rsid w:val="00DB783B"/>
    <w:rsid w:val="00DB7C00"/>
    <w:rsid w:val="00DC04A9"/>
    <w:rsid w:val="00DC07F0"/>
    <w:rsid w:val="00DC0BC0"/>
    <w:rsid w:val="00DC14A1"/>
    <w:rsid w:val="00DC1D1C"/>
    <w:rsid w:val="00DC214F"/>
    <w:rsid w:val="00DC236A"/>
    <w:rsid w:val="00DC23BA"/>
    <w:rsid w:val="00DC2A67"/>
    <w:rsid w:val="00DC2D29"/>
    <w:rsid w:val="00DC30EF"/>
    <w:rsid w:val="00DC4AD1"/>
    <w:rsid w:val="00DC4C16"/>
    <w:rsid w:val="00DC501A"/>
    <w:rsid w:val="00DC5052"/>
    <w:rsid w:val="00DC5519"/>
    <w:rsid w:val="00DC6EF4"/>
    <w:rsid w:val="00DC7143"/>
    <w:rsid w:val="00DC7C4E"/>
    <w:rsid w:val="00DD029A"/>
    <w:rsid w:val="00DD02F8"/>
    <w:rsid w:val="00DD1365"/>
    <w:rsid w:val="00DD22C1"/>
    <w:rsid w:val="00DD2DE6"/>
    <w:rsid w:val="00DD2E0D"/>
    <w:rsid w:val="00DD33D5"/>
    <w:rsid w:val="00DD346C"/>
    <w:rsid w:val="00DD4D22"/>
    <w:rsid w:val="00DD4D98"/>
    <w:rsid w:val="00DD5238"/>
    <w:rsid w:val="00DD6CEA"/>
    <w:rsid w:val="00DD72B1"/>
    <w:rsid w:val="00DD745D"/>
    <w:rsid w:val="00DD7645"/>
    <w:rsid w:val="00DD7B9F"/>
    <w:rsid w:val="00DD7C95"/>
    <w:rsid w:val="00DD7D13"/>
    <w:rsid w:val="00DD7D9B"/>
    <w:rsid w:val="00DD7DD8"/>
    <w:rsid w:val="00DE0986"/>
    <w:rsid w:val="00DE11B1"/>
    <w:rsid w:val="00DE168C"/>
    <w:rsid w:val="00DE1BEC"/>
    <w:rsid w:val="00DE2D6B"/>
    <w:rsid w:val="00DE39F3"/>
    <w:rsid w:val="00DE46A1"/>
    <w:rsid w:val="00DE52D4"/>
    <w:rsid w:val="00DE57FB"/>
    <w:rsid w:val="00DE5E6B"/>
    <w:rsid w:val="00DE70AD"/>
    <w:rsid w:val="00DE756A"/>
    <w:rsid w:val="00DE75ED"/>
    <w:rsid w:val="00DE76C8"/>
    <w:rsid w:val="00DE7779"/>
    <w:rsid w:val="00DF11D8"/>
    <w:rsid w:val="00DF135A"/>
    <w:rsid w:val="00DF1633"/>
    <w:rsid w:val="00DF1A97"/>
    <w:rsid w:val="00DF2371"/>
    <w:rsid w:val="00DF26BE"/>
    <w:rsid w:val="00DF281D"/>
    <w:rsid w:val="00DF2BB3"/>
    <w:rsid w:val="00DF2E4B"/>
    <w:rsid w:val="00DF3174"/>
    <w:rsid w:val="00DF4346"/>
    <w:rsid w:val="00DF4493"/>
    <w:rsid w:val="00DF5213"/>
    <w:rsid w:val="00DF58DC"/>
    <w:rsid w:val="00DF5A24"/>
    <w:rsid w:val="00DF6079"/>
    <w:rsid w:val="00DF6648"/>
    <w:rsid w:val="00DF6F99"/>
    <w:rsid w:val="00DF6F9A"/>
    <w:rsid w:val="00DF7147"/>
    <w:rsid w:val="00DF7FA2"/>
    <w:rsid w:val="00E00638"/>
    <w:rsid w:val="00E00CDD"/>
    <w:rsid w:val="00E01646"/>
    <w:rsid w:val="00E01711"/>
    <w:rsid w:val="00E019A2"/>
    <w:rsid w:val="00E02440"/>
    <w:rsid w:val="00E02EFC"/>
    <w:rsid w:val="00E037C0"/>
    <w:rsid w:val="00E03FC3"/>
    <w:rsid w:val="00E0419A"/>
    <w:rsid w:val="00E048DD"/>
    <w:rsid w:val="00E0498D"/>
    <w:rsid w:val="00E04A26"/>
    <w:rsid w:val="00E05129"/>
    <w:rsid w:val="00E05183"/>
    <w:rsid w:val="00E0559E"/>
    <w:rsid w:val="00E068FD"/>
    <w:rsid w:val="00E06BA5"/>
    <w:rsid w:val="00E079CC"/>
    <w:rsid w:val="00E07C11"/>
    <w:rsid w:val="00E07CD3"/>
    <w:rsid w:val="00E10151"/>
    <w:rsid w:val="00E10215"/>
    <w:rsid w:val="00E107BD"/>
    <w:rsid w:val="00E1115A"/>
    <w:rsid w:val="00E11A9A"/>
    <w:rsid w:val="00E11EBA"/>
    <w:rsid w:val="00E123CB"/>
    <w:rsid w:val="00E12BA4"/>
    <w:rsid w:val="00E140C5"/>
    <w:rsid w:val="00E1442A"/>
    <w:rsid w:val="00E14FC2"/>
    <w:rsid w:val="00E1563D"/>
    <w:rsid w:val="00E157FC"/>
    <w:rsid w:val="00E15B20"/>
    <w:rsid w:val="00E1783D"/>
    <w:rsid w:val="00E17F0D"/>
    <w:rsid w:val="00E207EE"/>
    <w:rsid w:val="00E21CDF"/>
    <w:rsid w:val="00E22F4F"/>
    <w:rsid w:val="00E22FAE"/>
    <w:rsid w:val="00E2307C"/>
    <w:rsid w:val="00E24DA4"/>
    <w:rsid w:val="00E25443"/>
    <w:rsid w:val="00E254FE"/>
    <w:rsid w:val="00E2558B"/>
    <w:rsid w:val="00E2598B"/>
    <w:rsid w:val="00E25EAA"/>
    <w:rsid w:val="00E25F6D"/>
    <w:rsid w:val="00E27032"/>
    <w:rsid w:val="00E27189"/>
    <w:rsid w:val="00E3015F"/>
    <w:rsid w:val="00E302B9"/>
    <w:rsid w:val="00E30507"/>
    <w:rsid w:val="00E31141"/>
    <w:rsid w:val="00E317DC"/>
    <w:rsid w:val="00E31D89"/>
    <w:rsid w:val="00E32625"/>
    <w:rsid w:val="00E32CEA"/>
    <w:rsid w:val="00E3326B"/>
    <w:rsid w:val="00E33B44"/>
    <w:rsid w:val="00E342DA"/>
    <w:rsid w:val="00E34302"/>
    <w:rsid w:val="00E3459E"/>
    <w:rsid w:val="00E345C5"/>
    <w:rsid w:val="00E349DF"/>
    <w:rsid w:val="00E34E15"/>
    <w:rsid w:val="00E352BA"/>
    <w:rsid w:val="00E35D09"/>
    <w:rsid w:val="00E35DC3"/>
    <w:rsid w:val="00E368A6"/>
    <w:rsid w:val="00E36927"/>
    <w:rsid w:val="00E37C50"/>
    <w:rsid w:val="00E37D8B"/>
    <w:rsid w:val="00E4061A"/>
    <w:rsid w:val="00E40D1A"/>
    <w:rsid w:val="00E40F13"/>
    <w:rsid w:val="00E41376"/>
    <w:rsid w:val="00E416FE"/>
    <w:rsid w:val="00E430A2"/>
    <w:rsid w:val="00E43437"/>
    <w:rsid w:val="00E441E1"/>
    <w:rsid w:val="00E44794"/>
    <w:rsid w:val="00E44D7F"/>
    <w:rsid w:val="00E44E85"/>
    <w:rsid w:val="00E457F9"/>
    <w:rsid w:val="00E45C01"/>
    <w:rsid w:val="00E47347"/>
    <w:rsid w:val="00E479B8"/>
    <w:rsid w:val="00E47A63"/>
    <w:rsid w:val="00E508F6"/>
    <w:rsid w:val="00E50EEF"/>
    <w:rsid w:val="00E52A36"/>
    <w:rsid w:val="00E54492"/>
    <w:rsid w:val="00E548B3"/>
    <w:rsid w:val="00E54CE6"/>
    <w:rsid w:val="00E556BB"/>
    <w:rsid w:val="00E56490"/>
    <w:rsid w:val="00E56FA3"/>
    <w:rsid w:val="00E57112"/>
    <w:rsid w:val="00E574CB"/>
    <w:rsid w:val="00E6072E"/>
    <w:rsid w:val="00E60A89"/>
    <w:rsid w:val="00E60D31"/>
    <w:rsid w:val="00E60FE3"/>
    <w:rsid w:val="00E617D0"/>
    <w:rsid w:val="00E61C1B"/>
    <w:rsid w:val="00E62181"/>
    <w:rsid w:val="00E62C67"/>
    <w:rsid w:val="00E631AB"/>
    <w:rsid w:val="00E63250"/>
    <w:rsid w:val="00E65324"/>
    <w:rsid w:val="00E66085"/>
    <w:rsid w:val="00E67314"/>
    <w:rsid w:val="00E71F51"/>
    <w:rsid w:val="00E722C2"/>
    <w:rsid w:val="00E72705"/>
    <w:rsid w:val="00E72BCD"/>
    <w:rsid w:val="00E72E58"/>
    <w:rsid w:val="00E73408"/>
    <w:rsid w:val="00E7365D"/>
    <w:rsid w:val="00E7596E"/>
    <w:rsid w:val="00E76EC7"/>
    <w:rsid w:val="00E807DC"/>
    <w:rsid w:val="00E80F5C"/>
    <w:rsid w:val="00E81002"/>
    <w:rsid w:val="00E81451"/>
    <w:rsid w:val="00E81550"/>
    <w:rsid w:val="00E818CA"/>
    <w:rsid w:val="00E82112"/>
    <w:rsid w:val="00E82DA2"/>
    <w:rsid w:val="00E8314A"/>
    <w:rsid w:val="00E833AB"/>
    <w:rsid w:val="00E843F1"/>
    <w:rsid w:val="00E848F6"/>
    <w:rsid w:val="00E850CB"/>
    <w:rsid w:val="00E85565"/>
    <w:rsid w:val="00E858E2"/>
    <w:rsid w:val="00E85F47"/>
    <w:rsid w:val="00E86260"/>
    <w:rsid w:val="00E86345"/>
    <w:rsid w:val="00E8690A"/>
    <w:rsid w:val="00E874BD"/>
    <w:rsid w:val="00E87BC5"/>
    <w:rsid w:val="00E87D82"/>
    <w:rsid w:val="00E909BE"/>
    <w:rsid w:val="00E90A53"/>
    <w:rsid w:val="00E91027"/>
    <w:rsid w:val="00E913E8"/>
    <w:rsid w:val="00E92652"/>
    <w:rsid w:val="00E92A16"/>
    <w:rsid w:val="00E93840"/>
    <w:rsid w:val="00E9398E"/>
    <w:rsid w:val="00E94C26"/>
    <w:rsid w:val="00E952D7"/>
    <w:rsid w:val="00E962AA"/>
    <w:rsid w:val="00E96488"/>
    <w:rsid w:val="00E96A5C"/>
    <w:rsid w:val="00E975CA"/>
    <w:rsid w:val="00EA051A"/>
    <w:rsid w:val="00EA1AA2"/>
    <w:rsid w:val="00EA1F7B"/>
    <w:rsid w:val="00EA2236"/>
    <w:rsid w:val="00EA2390"/>
    <w:rsid w:val="00EA2B17"/>
    <w:rsid w:val="00EA3A81"/>
    <w:rsid w:val="00EA3C73"/>
    <w:rsid w:val="00EA442C"/>
    <w:rsid w:val="00EA46B5"/>
    <w:rsid w:val="00EA4C10"/>
    <w:rsid w:val="00EA5211"/>
    <w:rsid w:val="00EA6770"/>
    <w:rsid w:val="00EA6BF8"/>
    <w:rsid w:val="00EA6C96"/>
    <w:rsid w:val="00EA6CBF"/>
    <w:rsid w:val="00EA6F7F"/>
    <w:rsid w:val="00EA77AF"/>
    <w:rsid w:val="00EA78FD"/>
    <w:rsid w:val="00EB0A85"/>
    <w:rsid w:val="00EB1444"/>
    <w:rsid w:val="00EB188F"/>
    <w:rsid w:val="00EB21B3"/>
    <w:rsid w:val="00EB3560"/>
    <w:rsid w:val="00EB371F"/>
    <w:rsid w:val="00EB3881"/>
    <w:rsid w:val="00EB4A9B"/>
    <w:rsid w:val="00EB4C33"/>
    <w:rsid w:val="00EB550F"/>
    <w:rsid w:val="00EB55B1"/>
    <w:rsid w:val="00EB6507"/>
    <w:rsid w:val="00EB66D2"/>
    <w:rsid w:val="00EB6962"/>
    <w:rsid w:val="00EB6D96"/>
    <w:rsid w:val="00EB76BE"/>
    <w:rsid w:val="00EB773D"/>
    <w:rsid w:val="00EC01B1"/>
    <w:rsid w:val="00EC0548"/>
    <w:rsid w:val="00EC07F7"/>
    <w:rsid w:val="00EC13A2"/>
    <w:rsid w:val="00EC179F"/>
    <w:rsid w:val="00EC1B2D"/>
    <w:rsid w:val="00EC1C55"/>
    <w:rsid w:val="00EC1E5A"/>
    <w:rsid w:val="00EC2272"/>
    <w:rsid w:val="00EC290A"/>
    <w:rsid w:val="00EC337F"/>
    <w:rsid w:val="00EC3420"/>
    <w:rsid w:val="00EC4D66"/>
    <w:rsid w:val="00EC75B2"/>
    <w:rsid w:val="00EC7997"/>
    <w:rsid w:val="00EC79AF"/>
    <w:rsid w:val="00EC7C73"/>
    <w:rsid w:val="00EC7EA7"/>
    <w:rsid w:val="00ED013E"/>
    <w:rsid w:val="00ED1F38"/>
    <w:rsid w:val="00ED1FBD"/>
    <w:rsid w:val="00ED2712"/>
    <w:rsid w:val="00ED2933"/>
    <w:rsid w:val="00ED2B5B"/>
    <w:rsid w:val="00ED3B24"/>
    <w:rsid w:val="00ED4003"/>
    <w:rsid w:val="00ED450B"/>
    <w:rsid w:val="00ED4B7F"/>
    <w:rsid w:val="00ED4D1F"/>
    <w:rsid w:val="00ED4EF1"/>
    <w:rsid w:val="00ED554A"/>
    <w:rsid w:val="00ED56F1"/>
    <w:rsid w:val="00ED6056"/>
    <w:rsid w:val="00ED6372"/>
    <w:rsid w:val="00ED741E"/>
    <w:rsid w:val="00ED7640"/>
    <w:rsid w:val="00ED7C63"/>
    <w:rsid w:val="00EE0001"/>
    <w:rsid w:val="00EE09DC"/>
    <w:rsid w:val="00EE1969"/>
    <w:rsid w:val="00EE25A8"/>
    <w:rsid w:val="00EE29B2"/>
    <w:rsid w:val="00EE2F5A"/>
    <w:rsid w:val="00EE385B"/>
    <w:rsid w:val="00EE426F"/>
    <w:rsid w:val="00EE49C0"/>
    <w:rsid w:val="00EE5122"/>
    <w:rsid w:val="00EE54F4"/>
    <w:rsid w:val="00EE6CB2"/>
    <w:rsid w:val="00EE6D39"/>
    <w:rsid w:val="00EE792B"/>
    <w:rsid w:val="00EE7B3D"/>
    <w:rsid w:val="00EE7D16"/>
    <w:rsid w:val="00EE7E98"/>
    <w:rsid w:val="00EF1215"/>
    <w:rsid w:val="00EF22F1"/>
    <w:rsid w:val="00EF4EE3"/>
    <w:rsid w:val="00EF50D7"/>
    <w:rsid w:val="00EF5314"/>
    <w:rsid w:val="00EF597D"/>
    <w:rsid w:val="00EF631C"/>
    <w:rsid w:val="00EF6687"/>
    <w:rsid w:val="00EF68BB"/>
    <w:rsid w:val="00EF72FF"/>
    <w:rsid w:val="00EF7823"/>
    <w:rsid w:val="00EF78D6"/>
    <w:rsid w:val="00EF7919"/>
    <w:rsid w:val="00EF7D77"/>
    <w:rsid w:val="00F01E93"/>
    <w:rsid w:val="00F0215E"/>
    <w:rsid w:val="00F0248B"/>
    <w:rsid w:val="00F02CC4"/>
    <w:rsid w:val="00F0308A"/>
    <w:rsid w:val="00F0471E"/>
    <w:rsid w:val="00F0479C"/>
    <w:rsid w:val="00F064C2"/>
    <w:rsid w:val="00F06699"/>
    <w:rsid w:val="00F06C2B"/>
    <w:rsid w:val="00F076FF"/>
    <w:rsid w:val="00F0797B"/>
    <w:rsid w:val="00F1000B"/>
    <w:rsid w:val="00F10058"/>
    <w:rsid w:val="00F107C1"/>
    <w:rsid w:val="00F1169E"/>
    <w:rsid w:val="00F11934"/>
    <w:rsid w:val="00F11F0A"/>
    <w:rsid w:val="00F1220C"/>
    <w:rsid w:val="00F126EC"/>
    <w:rsid w:val="00F12B03"/>
    <w:rsid w:val="00F12D2E"/>
    <w:rsid w:val="00F13208"/>
    <w:rsid w:val="00F13F3A"/>
    <w:rsid w:val="00F14140"/>
    <w:rsid w:val="00F14A32"/>
    <w:rsid w:val="00F153A9"/>
    <w:rsid w:val="00F1578F"/>
    <w:rsid w:val="00F15A79"/>
    <w:rsid w:val="00F16CC3"/>
    <w:rsid w:val="00F16E30"/>
    <w:rsid w:val="00F16EE4"/>
    <w:rsid w:val="00F17DD0"/>
    <w:rsid w:val="00F20666"/>
    <w:rsid w:val="00F208F4"/>
    <w:rsid w:val="00F20FD5"/>
    <w:rsid w:val="00F210A4"/>
    <w:rsid w:val="00F21611"/>
    <w:rsid w:val="00F2284D"/>
    <w:rsid w:val="00F228E0"/>
    <w:rsid w:val="00F22A33"/>
    <w:rsid w:val="00F24112"/>
    <w:rsid w:val="00F24238"/>
    <w:rsid w:val="00F24245"/>
    <w:rsid w:val="00F24DA0"/>
    <w:rsid w:val="00F25200"/>
    <w:rsid w:val="00F25CA8"/>
    <w:rsid w:val="00F25DF8"/>
    <w:rsid w:val="00F25FDD"/>
    <w:rsid w:val="00F26DE9"/>
    <w:rsid w:val="00F271DC"/>
    <w:rsid w:val="00F27BE4"/>
    <w:rsid w:val="00F303F5"/>
    <w:rsid w:val="00F3120E"/>
    <w:rsid w:val="00F31A0E"/>
    <w:rsid w:val="00F31D9E"/>
    <w:rsid w:val="00F31EEE"/>
    <w:rsid w:val="00F32B95"/>
    <w:rsid w:val="00F332BB"/>
    <w:rsid w:val="00F338B7"/>
    <w:rsid w:val="00F34327"/>
    <w:rsid w:val="00F34728"/>
    <w:rsid w:val="00F3515E"/>
    <w:rsid w:val="00F355FF"/>
    <w:rsid w:val="00F35E35"/>
    <w:rsid w:val="00F35E79"/>
    <w:rsid w:val="00F360A7"/>
    <w:rsid w:val="00F368A7"/>
    <w:rsid w:val="00F3767F"/>
    <w:rsid w:val="00F37958"/>
    <w:rsid w:val="00F4056F"/>
    <w:rsid w:val="00F409B0"/>
    <w:rsid w:val="00F40D5B"/>
    <w:rsid w:val="00F40EA1"/>
    <w:rsid w:val="00F40F81"/>
    <w:rsid w:val="00F429AB"/>
    <w:rsid w:val="00F438B2"/>
    <w:rsid w:val="00F43BA3"/>
    <w:rsid w:val="00F446A7"/>
    <w:rsid w:val="00F452AA"/>
    <w:rsid w:val="00F453E4"/>
    <w:rsid w:val="00F455D8"/>
    <w:rsid w:val="00F45D5E"/>
    <w:rsid w:val="00F462CB"/>
    <w:rsid w:val="00F466B7"/>
    <w:rsid w:val="00F471A5"/>
    <w:rsid w:val="00F473FA"/>
    <w:rsid w:val="00F47B03"/>
    <w:rsid w:val="00F47BA3"/>
    <w:rsid w:val="00F47C4A"/>
    <w:rsid w:val="00F47F66"/>
    <w:rsid w:val="00F5087C"/>
    <w:rsid w:val="00F50E83"/>
    <w:rsid w:val="00F5133F"/>
    <w:rsid w:val="00F5142A"/>
    <w:rsid w:val="00F5264C"/>
    <w:rsid w:val="00F52CF9"/>
    <w:rsid w:val="00F52F34"/>
    <w:rsid w:val="00F532ED"/>
    <w:rsid w:val="00F536C0"/>
    <w:rsid w:val="00F53D1D"/>
    <w:rsid w:val="00F54583"/>
    <w:rsid w:val="00F54C2F"/>
    <w:rsid w:val="00F551D6"/>
    <w:rsid w:val="00F552FF"/>
    <w:rsid w:val="00F553C7"/>
    <w:rsid w:val="00F55C3A"/>
    <w:rsid w:val="00F55EDA"/>
    <w:rsid w:val="00F562E6"/>
    <w:rsid w:val="00F568C6"/>
    <w:rsid w:val="00F56F5C"/>
    <w:rsid w:val="00F5718A"/>
    <w:rsid w:val="00F57211"/>
    <w:rsid w:val="00F57751"/>
    <w:rsid w:val="00F60093"/>
    <w:rsid w:val="00F6034D"/>
    <w:rsid w:val="00F606BB"/>
    <w:rsid w:val="00F6167E"/>
    <w:rsid w:val="00F619A6"/>
    <w:rsid w:val="00F61B16"/>
    <w:rsid w:val="00F627F5"/>
    <w:rsid w:val="00F62859"/>
    <w:rsid w:val="00F6289D"/>
    <w:rsid w:val="00F63A51"/>
    <w:rsid w:val="00F63CE6"/>
    <w:rsid w:val="00F650A4"/>
    <w:rsid w:val="00F65171"/>
    <w:rsid w:val="00F66DC6"/>
    <w:rsid w:val="00F66F02"/>
    <w:rsid w:val="00F67984"/>
    <w:rsid w:val="00F67A00"/>
    <w:rsid w:val="00F71089"/>
    <w:rsid w:val="00F71D4B"/>
    <w:rsid w:val="00F740FF"/>
    <w:rsid w:val="00F74485"/>
    <w:rsid w:val="00F75708"/>
    <w:rsid w:val="00F75D16"/>
    <w:rsid w:val="00F76936"/>
    <w:rsid w:val="00F76E8C"/>
    <w:rsid w:val="00F8066C"/>
    <w:rsid w:val="00F81132"/>
    <w:rsid w:val="00F81B2A"/>
    <w:rsid w:val="00F8328A"/>
    <w:rsid w:val="00F83440"/>
    <w:rsid w:val="00F8361D"/>
    <w:rsid w:val="00F83790"/>
    <w:rsid w:val="00F840B2"/>
    <w:rsid w:val="00F84DCD"/>
    <w:rsid w:val="00F851F6"/>
    <w:rsid w:val="00F85827"/>
    <w:rsid w:val="00F85DCE"/>
    <w:rsid w:val="00F8638B"/>
    <w:rsid w:val="00F86786"/>
    <w:rsid w:val="00F86DD0"/>
    <w:rsid w:val="00F870B1"/>
    <w:rsid w:val="00F877EF"/>
    <w:rsid w:val="00F87B97"/>
    <w:rsid w:val="00F906B5"/>
    <w:rsid w:val="00F90A84"/>
    <w:rsid w:val="00F90B69"/>
    <w:rsid w:val="00F90DB2"/>
    <w:rsid w:val="00F90DE6"/>
    <w:rsid w:val="00F90E4D"/>
    <w:rsid w:val="00F919C1"/>
    <w:rsid w:val="00F91A2D"/>
    <w:rsid w:val="00F92441"/>
    <w:rsid w:val="00F924D2"/>
    <w:rsid w:val="00F92704"/>
    <w:rsid w:val="00F92DEA"/>
    <w:rsid w:val="00F93C6C"/>
    <w:rsid w:val="00F94967"/>
    <w:rsid w:val="00F95394"/>
    <w:rsid w:val="00F9623F"/>
    <w:rsid w:val="00F96D81"/>
    <w:rsid w:val="00F9704D"/>
    <w:rsid w:val="00F97467"/>
    <w:rsid w:val="00F974CC"/>
    <w:rsid w:val="00F97C98"/>
    <w:rsid w:val="00F97EE9"/>
    <w:rsid w:val="00FA0774"/>
    <w:rsid w:val="00FA0A19"/>
    <w:rsid w:val="00FA0C56"/>
    <w:rsid w:val="00FA2245"/>
    <w:rsid w:val="00FA2F51"/>
    <w:rsid w:val="00FA304D"/>
    <w:rsid w:val="00FA306A"/>
    <w:rsid w:val="00FA3C2C"/>
    <w:rsid w:val="00FA3E70"/>
    <w:rsid w:val="00FA521E"/>
    <w:rsid w:val="00FA54D9"/>
    <w:rsid w:val="00FA5605"/>
    <w:rsid w:val="00FA6273"/>
    <w:rsid w:val="00FA6932"/>
    <w:rsid w:val="00FA7772"/>
    <w:rsid w:val="00FA7AEC"/>
    <w:rsid w:val="00FA7CB6"/>
    <w:rsid w:val="00FB101B"/>
    <w:rsid w:val="00FB1852"/>
    <w:rsid w:val="00FB2125"/>
    <w:rsid w:val="00FB24C9"/>
    <w:rsid w:val="00FB3B14"/>
    <w:rsid w:val="00FB4327"/>
    <w:rsid w:val="00FB4660"/>
    <w:rsid w:val="00FB5222"/>
    <w:rsid w:val="00FB543E"/>
    <w:rsid w:val="00FB5A9A"/>
    <w:rsid w:val="00FB735D"/>
    <w:rsid w:val="00FB74A9"/>
    <w:rsid w:val="00FB74C7"/>
    <w:rsid w:val="00FB7ACC"/>
    <w:rsid w:val="00FC0354"/>
    <w:rsid w:val="00FC0EFB"/>
    <w:rsid w:val="00FC11BE"/>
    <w:rsid w:val="00FC156F"/>
    <w:rsid w:val="00FC1D63"/>
    <w:rsid w:val="00FC2775"/>
    <w:rsid w:val="00FC2BE4"/>
    <w:rsid w:val="00FC3152"/>
    <w:rsid w:val="00FC3553"/>
    <w:rsid w:val="00FC3D35"/>
    <w:rsid w:val="00FC4EB9"/>
    <w:rsid w:val="00FC509B"/>
    <w:rsid w:val="00FC52EC"/>
    <w:rsid w:val="00FC5636"/>
    <w:rsid w:val="00FC5A5D"/>
    <w:rsid w:val="00FC5C65"/>
    <w:rsid w:val="00FC6318"/>
    <w:rsid w:val="00FC689E"/>
    <w:rsid w:val="00FC6949"/>
    <w:rsid w:val="00FC6D22"/>
    <w:rsid w:val="00FC6EF3"/>
    <w:rsid w:val="00FC7A76"/>
    <w:rsid w:val="00FC7ADE"/>
    <w:rsid w:val="00FC7AF5"/>
    <w:rsid w:val="00FC7BD3"/>
    <w:rsid w:val="00FD263C"/>
    <w:rsid w:val="00FD2AC9"/>
    <w:rsid w:val="00FD2F22"/>
    <w:rsid w:val="00FD35CD"/>
    <w:rsid w:val="00FD3D3E"/>
    <w:rsid w:val="00FD4C4A"/>
    <w:rsid w:val="00FD4CAA"/>
    <w:rsid w:val="00FD4D54"/>
    <w:rsid w:val="00FD559E"/>
    <w:rsid w:val="00FD5CEE"/>
    <w:rsid w:val="00FD6418"/>
    <w:rsid w:val="00FD6597"/>
    <w:rsid w:val="00FD6B2E"/>
    <w:rsid w:val="00FD6C79"/>
    <w:rsid w:val="00FD72BB"/>
    <w:rsid w:val="00FD77F0"/>
    <w:rsid w:val="00FD7D5D"/>
    <w:rsid w:val="00FE07A2"/>
    <w:rsid w:val="00FE08AD"/>
    <w:rsid w:val="00FE09FC"/>
    <w:rsid w:val="00FE22B3"/>
    <w:rsid w:val="00FE23E6"/>
    <w:rsid w:val="00FE3684"/>
    <w:rsid w:val="00FE41CF"/>
    <w:rsid w:val="00FE43B8"/>
    <w:rsid w:val="00FE475D"/>
    <w:rsid w:val="00FE486F"/>
    <w:rsid w:val="00FE60BE"/>
    <w:rsid w:val="00FE62DB"/>
    <w:rsid w:val="00FE634A"/>
    <w:rsid w:val="00FE717D"/>
    <w:rsid w:val="00FF020C"/>
    <w:rsid w:val="00FF0530"/>
    <w:rsid w:val="00FF0F52"/>
    <w:rsid w:val="00FF13F0"/>
    <w:rsid w:val="00FF15B7"/>
    <w:rsid w:val="00FF2414"/>
    <w:rsid w:val="00FF3483"/>
    <w:rsid w:val="00FF45C2"/>
    <w:rsid w:val="00FF461B"/>
    <w:rsid w:val="00FF4891"/>
    <w:rsid w:val="00FF493C"/>
    <w:rsid w:val="00FF51D7"/>
    <w:rsid w:val="00FF7808"/>
    <w:rsid w:val="00FF7AA9"/>
    <w:rsid w:val="039F1D1E"/>
    <w:rsid w:val="04979FC5"/>
    <w:rsid w:val="05261984"/>
    <w:rsid w:val="05EDE360"/>
    <w:rsid w:val="0636B6B0"/>
    <w:rsid w:val="071C89C9"/>
    <w:rsid w:val="08BBB1B2"/>
    <w:rsid w:val="0916C92B"/>
    <w:rsid w:val="0A7A0407"/>
    <w:rsid w:val="0AF374DF"/>
    <w:rsid w:val="0BF697C3"/>
    <w:rsid w:val="0D37C001"/>
    <w:rsid w:val="0E414A3B"/>
    <w:rsid w:val="0E8CB82F"/>
    <w:rsid w:val="0ED39062"/>
    <w:rsid w:val="0ED8F4FE"/>
    <w:rsid w:val="11D9CC78"/>
    <w:rsid w:val="1341C391"/>
    <w:rsid w:val="13C289AE"/>
    <w:rsid w:val="13E6E2DA"/>
    <w:rsid w:val="14465203"/>
    <w:rsid w:val="1780173B"/>
    <w:rsid w:val="17B5514D"/>
    <w:rsid w:val="188DA526"/>
    <w:rsid w:val="1B74096C"/>
    <w:rsid w:val="1BE61C65"/>
    <w:rsid w:val="1CA7B0AF"/>
    <w:rsid w:val="1E5B687F"/>
    <w:rsid w:val="1E9A0562"/>
    <w:rsid w:val="1EC7A6BF"/>
    <w:rsid w:val="204A27BC"/>
    <w:rsid w:val="20E2615F"/>
    <w:rsid w:val="210383B8"/>
    <w:rsid w:val="211B4A84"/>
    <w:rsid w:val="2147F77A"/>
    <w:rsid w:val="21A8D6D6"/>
    <w:rsid w:val="22C5262E"/>
    <w:rsid w:val="23CD6475"/>
    <w:rsid w:val="2427B450"/>
    <w:rsid w:val="25B7CCDB"/>
    <w:rsid w:val="2665CD76"/>
    <w:rsid w:val="26D448A1"/>
    <w:rsid w:val="283C615E"/>
    <w:rsid w:val="299D6E38"/>
    <w:rsid w:val="29E0C7B6"/>
    <w:rsid w:val="2A76306C"/>
    <w:rsid w:val="2B16E95A"/>
    <w:rsid w:val="2B3037CB"/>
    <w:rsid w:val="2B422B8B"/>
    <w:rsid w:val="2BCEBCDD"/>
    <w:rsid w:val="2C113FDA"/>
    <w:rsid w:val="2CAD6B37"/>
    <w:rsid w:val="2CDBECD5"/>
    <w:rsid w:val="2F8ED258"/>
    <w:rsid w:val="2FE28F00"/>
    <w:rsid w:val="2FF5E761"/>
    <w:rsid w:val="3013F578"/>
    <w:rsid w:val="30308B0D"/>
    <w:rsid w:val="30825594"/>
    <w:rsid w:val="3180AFCC"/>
    <w:rsid w:val="3270C9DD"/>
    <w:rsid w:val="32AEC3E2"/>
    <w:rsid w:val="33104E08"/>
    <w:rsid w:val="3398F0F8"/>
    <w:rsid w:val="347DB74E"/>
    <w:rsid w:val="34AC81D1"/>
    <w:rsid w:val="34BF871C"/>
    <w:rsid w:val="35889826"/>
    <w:rsid w:val="359241D5"/>
    <w:rsid w:val="35D85B7B"/>
    <w:rsid w:val="35DC18A4"/>
    <w:rsid w:val="376A3B98"/>
    <w:rsid w:val="3903DC71"/>
    <w:rsid w:val="391CD676"/>
    <w:rsid w:val="391DE294"/>
    <w:rsid w:val="39366BB4"/>
    <w:rsid w:val="3961FEA1"/>
    <w:rsid w:val="39EF23D8"/>
    <w:rsid w:val="3A1950BB"/>
    <w:rsid w:val="3A9BFCE8"/>
    <w:rsid w:val="3BC89CBB"/>
    <w:rsid w:val="3D15D266"/>
    <w:rsid w:val="3D7C8D5C"/>
    <w:rsid w:val="3E14F254"/>
    <w:rsid w:val="3EE2BA93"/>
    <w:rsid w:val="3F36FE73"/>
    <w:rsid w:val="3F452738"/>
    <w:rsid w:val="3F7DD21B"/>
    <w:rsid w:val="40BA530B"/>
    <w:rsid w:val="4204F8C4"/>
    <w:rsid w:val="4423DB3B"/>
    <w:rsid w:val="4520F9F3"/>
    <w:rsid w:val="4579961C"/>
    <w:rsid w:val="471E4962"/>
    <w:rsid w:val="492CBA98"/>
    <w:rsid w:val="49597A9A"/>
    <w:rsid w:val="496A8A36"/>
    <w:rsid w:val="49ACD3E1"/>
    <w:rsid w:val="4B9F1F6C"/>
    <w:rsid w:val="4C99401F"/>
    <w:rsid w:val="4D3062BF"/>
    <w:rsid w:val="4D5B6257"/>
    <w:rsid w:val="4DE62904"/>
    <w:rsid w:val="4E0DC72D"/>
    <w:rsid w:val="5015D57E"/>
    <w:rsid w:val="5135193A"/>
    <w:rsid w:val="51429E17"/>
    <w:rsid w:val="523C179E"/>
    <w:rsid w:val="526DFA2E"/>
    <w:rsid w:val="530E3AED"/>
    <w:rsid w:val="531CA866"/>
    <w:rsid w:val="53B3C56D"/>
    <w:rsid w:val="53F2D1C3"/>
    <w:rsid w:val="541198B4"/>
    <w:rsid w:val="5503DA72"/>
    <w:rsid w:val="558ACF8B"/>
    <w:rsid w:val="55D9F145"/>
    <w:rsid w:val="56F249C7"/>
    <w:rsid w:val="57EE1CD2"/>
    <w:rsid w:val="58D2A010"/>
    <w:rsid w:val="59009BB5"/>
    <w:rsid w:val="594002FB"/>
    <w:rsid w:val="59C26889"/>
    <w:rsid w:val="5A60EA6C"/>
    <w:rsid w:val="5A8B47A6"/>
    <w:rsid w:val="5AC902ED"/>
    <w:rsid w:val="5BA12DE6"/>
    <w:rsid w:val="5C8D0B73"/>
    <w:rsid w:val="5DADB4B4"/>
    <w:rsid w:val="5DC54209"/>
    <w:rsid w:val="5EA1FD51"/>
    <w:rsid w:val="5EB558BF"/>
    <w:rsid w:val="61052166"/>
    <w:rsid w:val="61956838"/>
    <w:rsid w:val="6214D7C7"/>
    <w:rsid w:val="6272E56F"/>
    <w:rsid w:val="640DFE3E"/>
    <w:rsid w:val="6490EDBF"/>
    <w:rsid w:val="656BE264"/>
    <w:rsid w:val="6589E712"/>
    <w:rsid w:val="65C22425"/>
    <w:rsid w:val="6666DF88"/>
    <w:rsid w:val="66A517E1"/>
    <w:rsid w:val="68327B35"/>
    <w:rsid w:val="68E87195"/>
    <w:rsid w:val="69548881"/>
    <w:rsid w:val="6A0CE709"/>
    <w:rsid w:val="6A3A9C72"/>
    <w:rsid w:val="6B9623FD"/>
    <w:rsid w:val="6BA87D73"/>
    <w:rsid w:val="6C416CC2"/>
    <w:rsid w:val="6D2ABF3B"/>
    <w:rsid w:val="6DADCFDD"/>
    <w:rsid w:val="6F72819B"/>
    <w:rsid w:val="70B4C22A"/>
    <w:rsid w:val="70D77706"/>
    <w:rsid w:val="70F0B860"/>
    <w:rsid w:val="71C1B85F"/>
    <w:rsid w:val="7250B94B"/>
    <w:rsid w:val="7577AAB0"/>
    <w:rsid w:val="75A99A78"/>
    <w:rsid w:val="75EDBA34"/>
    <w:rsid w:val="7641E5CB"/>
    <w:rsid w:val="764A0331"/>
    <w:rsid w:val="7757E4FD"/>
    <w:rsid w:val="775CE779"/>
    <w:rsid w:val="77C87FC9"/>
    <w:rsid w:val="78AB4B46"/>
    <w:rsid w:val="795660D7"/>
    <w:rsid w:val="79A8B2CE"/>
    <w:rsid w:val="79E3C891"/>
    <w:rsid w:val="7A38EA63"/>
    <w:rsid w:val="7A95C7F1"/>
    <w:rsid w:val="7AAE2883"/>
    <w:rsid w:val="7B01B340"/>
    <w:rsid w:val="7C560B4C"/>
    <w:rsid w:val="7C5BCCC8"/>
    <w:rsid w:val="7C6A746C"/>
    <w:rsid w:val="7EBA6C2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8B3B0"/>
  <w15:chartTrackingRefBased/>
  <w15:docId w15:val="{2DFB17FE-65D9-4817-B316-76273455C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2D5"/>
    <w:rPr>
      <w:rFonts w:ascii="Arial" w:eastAsia="PMingLiU" w:hAnsi="Arial" w:cs="Times New Roman"/>
      <w:color w:val="000000"/>
      <w:szCs w:val="20"/>
    </w:rPr>
  </w:style>
  <w:style w:type="paragraph" w:styleId="Heading1">
    <w:name w:val="heading 1"/>
    <w:basedOn w:val="BodyText"/>
    <w:next w:val="BodyText"/>
    <w:link w:val="Heading1Char"/>
    <w:autoRedefine/>
    <w:uiPriority w:val="9"/>
    <w:qFormat/>
    <w:rsid w:val="00A52CD9"/>
    <w:pPr>
      <w:keepNext/>
      <w:pageBreakBefore/>
      <w:numPr>
        <w:numId w:val="43"/>
      </w:numPr>
      <w:spacing w:before="120" w:after="240" w:line="240" w:lineRule="auto"/>
      <w:outlineLvl w:val="0"/>
    </w:pPr>
    <w:rPr>
      <w:rFonts w:cs="Arial"/>
      <w:b/>
      <w:bCs/>
      <w:color w:val="auto"/>
      <w:kern w:val="32"/>
      <w:sz w:val="48"/>
      <w:szCs w:val="32"/>
    </w:rPr>
  </w:style>
  <w:style w:type="paragraph" w:styleId="Heading2">
    <w:name w:val="heading 2"/>
    <w:aliases w:val="h2,H2,A.B.C.,hello,style2,A,C"/>
    <w:basedOn w:val="BodyText"/>
    <w:next w:val="BodyText"/>
    <w:link w:val="Heading2Char"/>
    <w:autoRedefine/>
    <w:uiPriority w:val="99"/>
    <w:qFormat/>
    <w:rsid w:val="00D000B8"/>
    <w:pPr>
      <w:keepNext/>
      <w:widowControl/>
      <w:tabs>
        <w:tab w:val="num" w:pos="1080"/>
        <w:tab w:val="left" w:pos="1890"/>
        <w:tab w:val="num" w:pos="5940"/>
      </w:tabs>
      <w:spacing w:before="120" w:after="240" w:line="240" w:lineRule="auto"/>
      <w:ind w:left="1077" w:hanging="1077"/>
      <w:jc w:val="left"/>
      <w:outlineLvl w:val="1"/>
    </w:pPr>
    <w:rPr>
      <w:rFonts w:cs="Arial"/>
      <w:b/>
      <w:bCs/>
      <w:iCs/>
      <w:color w:val="auto"/>
      <w:sz w:val="32"/>
      <w:szCs w:val="24"/>
    </w:rPr>
  </w:style>
  <w:style w:type="paragraph" w:styleId="Heading3">
    <w:name w:val="heading 3"/>
    <w:aliases w:val="h3,1.2.3.,TOC 11"/>
    <w:basedOn w:val="BodyText"/>
    <w:next w:val="BodyText"/>
    <w:link w:val="Heading3Char"/>
    <w:autoRedefine/>
    <w:uiPriority w:val="99"/>
    <w:qFormat/>
    <w:rsid w:val="00A52CD9"/>
    <w:pPr>
      <w:keepNext/>
      <w:numPr>
        <w:ilvl w:val="1"/>
        <w:numId w:val="43"/>
      </w:numPr>
      <w:spacing w:before="120" w:line="240" w:lineRule="auto"/>
      <w:outlineLvl w:val="2"/>
    </w:pPr>
    <w:rPr>
      <w:rFonts w:cs="Arial"/>
      <w:b/>
      <w:bCs/>
      <w:color w:val="auto"/>
      <w:sz w:val="28"/>
      <w:szCs w:val="22"/>
    </w:rPr>
  </w:style>
  <w:style w:type="paragraph" w:styleId="Heading4">
    <w:name w:val="heading 4"/>
    <w:basedOn w:val="BodyText"/>
    <w:next w:val="BodyText"/>
    <w:link w:val="Heading4Char"/>
    <w:autoRedefine/>
    <w:uiPriority w:val="99"/>
    <w:qFormat/>
    <w:rsid w:val="00A807C5"/>
    <w:pPr>
      <w:keepNext/>
      <w:numPr>
        <w:ilvl w:val="3"/>
        <w:numId w:val="43"/>
      </w:numPr>
      <w:spacing w:before="120"/>
      <w:outlineLvl w:val="3"/>
    </w:pPr>
    <w:rPr>
      <w:b/>
      <w:bCs/>
      <w:color w:val="231F20"/>
      <w:szCs w:val="22"/>
      <w:lang w:val="en-GB"/>
    </w:rPr>
  </w:style>
  <w:style w:type="paragraph" w:styleId="Heading5">
    <w:name w:val="heading 5"/>
    <w:basedOn w:val="BodyText"/>
    <w:next w:val="BodyText"/>
    <w:link w:val="Heading5Char"/>
    <w:uiPriority w:val="99"/>
    <w:qFormat/>
    <w:rsid w:val="00474C99"/>
    <w:pPr>
      <w:numPr>
        <w:ilvl w:val="4"/>
        <w:numId w:val="43"/>
      </w:numPr>
      <w:tabs>
        <w:tab w:val="num" w:pos="1627"/>
      </w:tabs>
      <w:spacing w:before="120"/>
      <w:outlineLvl w:val="4"/>
    </w:pPr>
    <w:rPr>
      <w:b/>
      <w:bCs/>
      <w:iCs/>
      <w:color w:val="auto"/>
      <w:szCs w:val="26"/>
    </w:rPr>
  </w:style>
  <w:style w:type="paragraph" w:styleId="Heading6">
    <w:name w:val="heading 6"/>
    <w:basedOn w:val="Normal"/>
    <w:next w:val="BodyText"/>
    <w:link w:val="Heading6Char"/>
    <w:uiPriority w:val="99"/>
    <w:qFormat/>
    <w:rsid w:val="00474C99"/>
    <w:pPr>
      <w:numPr>
        <w:ilvl w:val="5"/>
        <w:numId w:val="43"/>
      </w:numPr>
      <w:spacing w:before="1" w:after="120"/>
      <w:outlineLvl w:val="5"/>
    </w:pPr>
    <w:rPr>
      <w:b/>
      <w:bCs/>
      <w:color w:val="231F20"/>
      <w:sz w:val="18"/>
      <w:szCs w:val="22"/>
    </w:rPr>
  </w:style>
  <w:style w:type="paragraph" w:styleId="Heading7">
    <w:name w:val="heading 7"/>
    <w:basedOn w:val="Normal"/>
    <w:next w:val="Normal"/>
    <w:link w:val="Heading7Char"/>
    <w:uiPriority w:val="9"/>
    <w:qFormat/>
    <w:rsid w:val="00DB3371"/>
    <w:pPr>
      <w:numPr>
        <w:ilvl w:val="6"/>
        <w:numId w:val="43"/>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
    <w:qFormat/>
    <w:rsid w:val="00DB3371"/>
    <w:pPr>
      <w:numPr>
        <w:ilvl w:val="7"/>
        <w:numId w:val="43"/>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
    <w:qFormat/>
    <w:rsid w:val="00DB3371"/>
    <w:pPr>
      <w:numPr>
        <w:ilvl w:val="8"/>
        <w:numId w:val="43"/>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27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
    <w:name w:val="*Body Text"/>
    <w:link w:val="BodyTextChar"/>
    <w:autoRedefine/>
    <w:qFormat/>
    <w:rsid w:val="00A52CD9"/>
    <w:pPr>
      <w:widowControl w:val="0"/>
      <w:numPr>
        <w:numId w:val="56"/>
      </w:numPr>
      <w:spacing w:before="60" w:after="120" w:line="280" w:lineRule="atLeast"/>
      <w:jc w:val="both"/>
    </w:pPr>
    <w:rPr>
      <w:rFonts w:ascii="Arial" w:eastAsia="PMingLiU" w:hAnsi="Arial" w:cs="Times New Roman"/>
      <w:color w:val="000000"/>
      <w:szCs w:val="20"/>
      <w:lang w:val="en-AU"/>
    </w:rPr>
  </w:style>
  <w:style w:type="paragraph" w:customStyle="1" w:styleId="ActionCaption">
    <w:name w:val="*Action Caption"/>
    <w:basedOn w:val="BodyText"/>
    <w:next w:val="BodyText"/>
    <w:rsid w:val="00DB3371"/>
    <w:pPr>
      <w:keepNext/>
    </w:pPr>
    <w:rPr>
      <w:i/>
      <w:sz w:val="20"/>
    </w:rPr>
  </w:style>
  <w:style w:type="paragraph" w:customStyle="1" w:styleId="AltNumbers">
    <w:name w:val="*Alt Numbers"/>
    <w:basedOn w:val="BodyText"/>
    <w:rsid w:val="00DB3371"/>
    <w:pPr>
      <w:tabs>
        <w:tab w:val="left" w:pos="1440"/>
      </w:tabs>
      <w:spacing w:after="0"/>
      <w:ind w:left="1440" w:hanging="1440"/>
    </w:pPr>
  </w:style>
  <w:style w:type="paragraph" w:customStyle="1" w:styleId="AltNumbersBold">
    <w:name w:val="*Alt Numbers Bold"/>
    <w:basedOn w:val="AltNumbers"/>
    <w:rsid w:val="00DB3371"/>
    <w:rPr>
      <w:b/>
    </w:rPr>
  </w:style>
  <w:style w:type="paragraph" w:customStyle="1" w:styleId="AltNumbersDouble">
    <w:name w:val="*Alt Numbers Double"/>
    <w:basedOn w:val="AltNumbers"/>
    <w:rsid w:val="00DB3371"/>
    <w:pPr>
      <w:spacing w:after="120"/>
    </w:pPr>
  </w:style>
  <w:style w:type="paragraph" w:customStyle="1" w:styleId="AttachmentList">
    <w:name w:val="*Attachment List"/>
    <w:basedOn w:val="BodyText"/>
    <w:qFormat/>
    <w:rsid w:val="00DB3371"/>
    <w:pPr>
      <w:outlineLvl w:val="1"/>
    </w:pPr>
  </w:style>
  <w:style w:type="paragraph" w:customStyle="1" w:styleId="BlindParagraph">
    <w:name w:val="*Blind Paragraph"/>
    <w:basedOn w:val="BodyText"/>
    <w:qFormat/>
    <w:rsid w:val="00DB3371"/>
    <w:pPr>
      <w:spacing w:after="0"/>
    </w:pPr>
    <w:rPr>
      <w:sz w:val="4"/>
      <w:szCs w:val="4"/>
    </w:rPr>
  </w:style>
  <w:style w:type="paragraph" w:customStyle="1" w:styleId="BodySingle">
    <w:name w:val="*Body Single"/>
    <w:basedOn w:val="BodyText"/>
    <w:rsid w:val="00DB3371"/>
    <w:pPr>
      <w:spacing w:after="0"/>
    </w:pPr>
  </w:style>
  <w:style w:type="paragraph" w:customStyle="1" w:styleId="BodyTextBold">
    <w:name w:val="*Body Text Bold"/>
    <w:basedOn w:val="BodyText"/>
    <w:next w:val="BodyText"/>
    <w:qFormat/>
    <w:rsid w:val="00DB3371"/>
    <w:rPr>
      <w:b/>
      <w:color w:val="auto"/>
    </w:rPr>
  </w:style>
  <w:style w:type="paragraph" w:customStyle="1" w:styleId="BodyTextSideIdea">
    <w:name w:val="*Body Text SideIdea"/>
    <w:basedOn w:val="BodyText"/>
    <w:qFormat/>
    <w:rsid w:val="00DB3371"/>
    <w:rPr>
      <w:i/>
      <w:color w:val="auto"/>
      <w:sz w:val="20"/>
    </w:rPr>
  </w:style>
  <w:style w:type="paragraph" w:customStyle="1" w:styleId="Bullet1Double">
    <w:name w:val="*Bullet #1 Double"/>
    <w:aliases w:val="double bullet,Bullets,BU Bullet Paragraph,BU,BP,BU bullet,bod,bu,bullet2,BL,bullet double-space,bl,body copy,b1,body,b-,B1,Bullet 2,b2,Bullet 1,double,bullet single,b2b2,2nd level bullet,EDS sub bullet,bullet text,8,B,bulle,bullet,Body"/>
    <w:basedOn w:val="BodyText"/>
    <w:link w:val="Bullet1DoubleChar"/>
    <w:qFormat/>
    <w:rsid w:val="00374EC9"/>
    <w:pPr>
      <w:numPr>
        <w:numId w:val="32"/>
      </w:numPr>
      <w:tabs>
        <w:tab w:val="left" w:pos="360"/>
      </w:tabs>
      <w:spacing w:line="240" w:lineRule="auto"/>
    </w:pPr>
  </w:style>
  <w:style w:type="paragraph" w:customStyle="1" w:styleId="Bullet1Single">
    <w:name w:val="*Bullet #1 Single"/>
    <w:basedOn w:val="Bullet1Double"/>
    <w:qFormat/>
    <w:rsid w:val="00DB3371"/>
    <w:pPr>
      <w:spacing w:after="0"/>
    </w:pPr>
  </w:style>
  <w:style w:type="paragraph" w:customStyle="1" w:styleId="TableText10Bullet1Single">
    <w:name w:val="*Table Text 10 Bullet #1 Single"/>
    <w:basedOn w:val="Normal"/>
    <w:rsid w:val="00DB3371"/>
    <w:pPr>
      <w:numPr>
        <w:numId w:val="29"/>
      </w:numPr>
      <w:tabs>
        <w:tab w:val="left" w:pos="216"/>
      </w:tabs>
    </w:pPr>
    <w:rPr>
      <w:sz w:val="20"/>
    </w:rPr>
  </w:style>
  <w:style w:type="paragraph" w:customStyle="1" w:styleId="Bullet1SingleSideIdea">
    <w:name w:val="*Bullet #1 Single SideIdea"/>
    <w:basedOn w:val="TableText10Bullet1Single"/>
    <w:qFormat/>
    <w:rsid w:val="00DB3371"/>
    <w:pPr>
      <w:ind w:left="216" w:right="110" w:hanging="216"/>
    </w:pPr>
    <w:rPr>
      <w:i/>
    </w:rPr>
  </w:style>
  <w:style w:type="paragraph" w:customStyle="1" w:styleId="Bullet1SubtextDouble0">
    <w:name w:val="*Bullet #1 Subtext Double"/>
    <w:basedOn w:val="BodyText"/>
    <w:rsid w:val="00DB3371"/>
  </w:style>
  <w:style w:type="paragraph" w:customStyle="1" w:styleId="Bullet1SubtextSingle">
    <w:name w:val="*Bullet #1 Subtext Single"/>
    <w:basedOn w:val="Bullet1SubtextDouble0"/>
    <w:qFormat/>
    <w:rsid w:val="00DB3371"/>
    <w:pPr>
      <w:spacing w:after="0"/>
    </w:pPr>
  </w:style>
  <w:style w:type="paragraph" w:customStyle="1" w:styleId="Bullet2Double">
    <w:name w:val="*Bullet #2 Double"/>
    <w:basedOn w:val="BodyText"/>
    <w:uiPriority w:val="1"/>
    <w:qFormat/>
    <w:rsid w:val="00DB3371"/>
    <w:pPr>
      <w:numPr>
        <w:numId w:val="7"/>
      </w:numPr>
      <w:tabs>
        <w:tab w:val="left" w:pos="720"/>
      </w:tabs>
    </w:pPr>
  </w:style>
  <w:style w:type="paragraph" w:customStyle="1" w:styleId="Bullet2Single0">
    <w:name w:val="*Bullet #2 Single"/>
    <w:basedOn w:val="Bullet2Double"/>
    <w:qFormat/>
    <w:rsid w:val="00DB3371"/>
    <w:pPr>
      <w:tabs>
        <w:tab w:val="clear" w:pos="360"/>
      </w:tabs>
      <w:spacing w:after="0"/>
      <w:ind w:left="720" w:hanging="360"/>
    </w:pPr>
  </w:style>
  <w:style w:type="paragraph" w:customStyle="1" w:styleId="Bullet2SubtextDouble0">
    <w:name w:val="*Bullet #2 Subtext Double"/>
    <w:basedOn w:val="BodyText"/>
    <w:rsid w:val="00DB3371"/>
  </w:style>
  <w:style w:type="paragraph" w:customStyle="1" w:styleId="Bullet2SubtextSingle0">
    <w:name w:val="*Bullet #2 Subtext Single"/>
    <w:basedOn w:val="Bullet2SubtextDouble0"/>
    <w:rsid w:val="00DB3371"/>
    <w:pPr>
      <w:spacing w:after="0"/>
    </w:pPr>
  </w:style>
  <w:style w:type="paragraph" w:customStyle="1" w:styleId="Bullet3Double">
    <w:name w:val="*Bullet #3 Double"/>
    <w:basedOn w:val="BodyText"/>
    <w:rsid w:val="00DB3371"/>
    <w:pPr>
      <w:numPr>
        <w:numId w:val="1"/>
      </w:numPr>
    </w:pPr>
  </w:style>
  <w:style w:type="paragraph" w:customStyle="1" w:styleId="Bullet3Single0">
    <w:name w:val="*Bullet #3 Single"/>
    <w:basedOn w:val="Bullet3Double"/>
    <w:rsid w:val="00DB3371"/>
    <w:pPr>
      <w:numPr>
        <w:numId w:val="2"/>
      </w:numPr>
      <w:spacing w:after="0"/>
    </w:pPr>
  </w:style>
  <w:style w:type="paragraph" w:customStyle="1" w:styleId="Bullet3SubtextDouble0">
    <w:name w:val="*Bullet #3 Subtext Double"/>
    <w:basedOn w:val="BodyText"/>
    <w:rsid w:val="00DB3371"/>
    <w:pPr>
      <w:ind w:left="1080"/>
    </w:pPr>
  </w:style>
  <w:style w:type="paragraph" w:customStyle="1" w:styleId="Bullet3SubtextSingle0">
    <w:name w:val="*Bullet #3 Subtext Single"/>
    <w:basedOn w:val="Bullet3SubtextDouble0"/>
    <w:rsid w:val="00DB3371"/>
    <w:pPr>
      <w:spacing w:after="0"/>
    </w:pPr>
  </w:style>
  <w:style w:type="paragraph" w:customStyle="1" w:styleId="Bullet4Double0">
    <w:name w:val="*Bullet #4 Double"/>
    <w:basedOn w:val="BodyText"/>
    <w:rsid w:val="00DB3371"/>
    <w:pPr>
      <w:numPr>
        <w:numId w:val="3"/>
      </w:numPr>
    </w:pPr>
  </w:style>
  <w:style w:type="paragraph" w:customStyle="1" w:styleId="Bullet4Single0">
    <w:name w:val="*Bullet #4 Single"/>
    <w:basedOn w:val="Bullet4Double0"/>
    <w:rsid w:val="00DB3371"/>
    <w:pPr>
      <w:numPr>
        <w:numId w:val="4"/>
      </w:numPr>
      <w:spacing w:after="0"/>
    </w:pPr>
  </w:style>
  <w:style w:type="paragraph" w:customStyle="1" w:styleId="Bullet4SubtextDouble">
    <w:name w:val="*Bullet #4 Subtext Double"/>
    <w:basedOn w:val="BodyText"/>
    <w:qFormat/>
    <w:rsid w:val="00DB3371"/>
    <w:pPr>
      <w:ind w:left="2880" w:hanging="1440"/>
    </w:pPr>
  </w:style>
  <w:style w:type="paragraph" w:customStyle="1" w:styleId="Bullet4SubtextSingle">
    <w:name w:val="*Bullet #4 Subtext Single"/>
    <w:basedOn w:val="Bullet4SubtextDouble"/>
    <w:qFormat/>
    <w:rsid w:val="00DB3371"/>
    <w:pPr>
      <w:spacing w:after="0"/>
    </w:pPr>
  </w:style>
  <w:style w:type="paragraph" w:customStyle="1" w:styleId="Bullet5Double0">
    <w:name w:val="*Bullet #5 Double"/>
    <w:basedOn w:val="BodyText"/>
    <w:rsid w:val="00DB3371"/>
    <w:pPr>
      <w:numPr>
        <w:numId w:val="5"/>
      </w:numPr>
    </w:pPr>
  </w:style>
  <w:style w:type="paragraph" w:customStyle="1" w:styleId="Bullet5Single0">
    <w:name w:val="*Bullet #5 Single"/>
    <w:basedOn w:val="Bullet5Double0"/>
    <w:rsid w:val="00DB3371"/>
    <w:pPr>
      <w:numPr>
        <w:numId w:val="6"/>
      </w:numPr>
      <w:spacing w:after="0"/>
    </w:pPr>
  </w:style>
  <w:style w:type="paragraph" w:customStyle="1" w:styleId="Bullet5SubtextDouble">
    <w:name w:val="*Bullet #5 Subtext Double"/>
    <w:basedOn w:val="BodyText"/>
    <w:qFormat/>
    <w:rsid w:val="00DB3371"/>
    <w:pPr>
      <w:ind w:left="3600" w:hanging="1800"/>
    </w:pPr>
  </w:style>
  <w:style w:type="paragraph" w:customStyle="1" w:styleId="Bullet5SubtextSingle">
    <w:name w:val="*Bullet #5 Subtext Single"/>
    <w:basedOn w:val="Bullet5SubtextDouble"/>
    <w:qFormat/>
    <w:rsid w:val="00DB3371"/>
    <w:pPr>
      <w:spacing w:after="0"/>
    </w:pPr>
  </w:style>
  <w:style w:type="paragraph" w:customStyle="1" w:styleId="BulletSubnumber0">
    <w:name w:val="*Bullet Subnumber"/>
    <w:basedOn w:val="BodyText"/>
    <w:rsid w:val="00DB3371"/>
    <w:pPr>
      <w:tabs>
        <w:tab w:val="left" w:pos="720"/>
      </w:tabs>
    </w:pPr>
    <w:rPr>
      <w:color w:val="auto"/>
    </w:rPr>
  </w:style>
  <w:style w:type="paragraph" w:customStyle="1" w:styleId="ConfidentialityNotice">
    <w:name w:val="*Confidentiality Notice"/>
    <w:basedOn w:val="BodyText"/>
    <w:rsid w:val="00BE0C74"/>
    <w:rPr>
      <w:color w:val="auto"/>
      <w:sz w:val="18"/>
    </w:rPr>
  </w:style>
  <w:style w:type="paragraph" w:customStyle="1" w:styleId="Copyright">
    <w:name w:val="*Copyright"/>
    <w:basedOn w:val="ConfidentialityNotice"/>
    <w:next w:val="BodyText"/>
    <w:rsid w:val="00DB3371"/>
    <w:pPr>
      <w:spacing w:before="600"/>
    </w:pPr>
  </w:style>
  <w:style w:type="paragraph" w:customStyle="1" w:styleId="CoverText1">
    <w:name w:val="*Cover Text 1"/>
    <w:basedOn w:val="BodyText"/>
    <w:rsid w:val="00F338B7"/>
    <w:pPr>
      <w:spacing w:after="0" w:line="680" w:lineRule="exact"/>
      <w:ind w:left="3686"/>
    </w:pPr>
    <w:rPr>
      <w:b/>
      <w:color w:val="auto"/>
      <w:sz w:val="64"/>
      <w:szCs w:val="64"/>
    </w:rPr>
  </w:style>
  <w:style w:type="paragraph" w:customStyle="1" w:styleId="CoverText2">
    <w:name w:val="*Cover Text 2"/>
    <w:basedOn w:val="BodyText"/>
    <w:autoRedefine/>
    <w:rsid w:val="00C3055C"/>
    <w:pPr>
      <w:spacing w:before="120" w:after="0" w:line="360" w:lineRule="exact"/>
      <w:ind w:left="3686"/>
    </w:pPr>
    <w:rPr>
      <w:color w:val="auto"/>
      <w:sz w:val="28"/>
      <w:szCs w:val="24"/>
    </w:rPr>
  </w:style>
  <w:style w:type="paragraph" w:customStyle="1" w:styleId="CoverText3">
    <w:name w:val="*Cover Text 3"/>
    <w:basedOn w:val="CoverText2"/>
    <w:rsid w:val="00BB42D5"/>
    <w:rPr>
      <w:rFonts w:cs="Arial"/>
      <w:sz w:val="32"/>
      <w:szCs w:val="32"/>
    </w:rPr>
  </w:style>
  <w:style w:type="paragraph" w:customStyle="1" w:styleId="CvrLtrBodyText">
    <w:name w:val="*Cvr Ltr Body Text"/>
    <w:basedOn w:val="BodyText"/>
    <w:qFormat/>
    <w:rsid w:val="00DB3371"/>
    <w:rPr>
      <w:sz w:val="20"/>
    </w:rPr>
  </w:style>
  <w:style w:type="paragraph" w:customStyle="1" w:styleId="CvrLtrBullet1Single">
    <w:name w:val="*Cvr Ltr Bullet #1 Single"/>
    <w:basedOn w:val="Bullet1Single"/>
    <w:qFormat/>
    <w:rsid w:val="00DB3371"/>
    <w:rPr>
      <w:sz w:val="20"/>
    </w:rPr>
  </w:style>
  <w:style w:type="paragraph" w:customStyle="1" w:styleId="CvrLtrBullet1Double">
    <w:name w:val="*Cvr Ltr Bullet #1 Double"/>
    <w:basedOn w:val="CvrLtrBullet1Single"/>
    <w:qFormat/>
    <w:rsid w:val="00DB3371"/>
    <w:pPr>
      <w:spacing w:after="120"/>
    </w:pPr>
  </w:style>
  <w:style w:type="paragraph" w:customStyle="1" w:styleId="CvrLtrBullet2Single">
    <w:name w:val="*Cvr Ltr Bullet #2 Single"/>
    <w:basedOn w:val="Bullet2Single0"/>
    <w:qFormat/>
    <w:rsid w:val="00DB3371"/>
    <w:rPr>
      <w:sz w:val="20"/>
    </w:rPr>
  </w:style>
  <w:style w:type="paragraph" w:customStyle="1" w:styleId="CvrLtrBullet2Double">
    <w:name w:val="*Cvr Ltr Bullet #2 Double"/>
    <w:basedOn w:val="CvrLtrBullet2Single"/>
    <w:qFormat/>
    <w:rsid w:val="00DB3371"/>
    <w:pPr>
      <w:spacing w:after="120"/>
    </w:pPr>
  </w:style>
  <w:style w:type="paragraph" w:customStyle="1" w:styleId="CvrLtrDetail">
    <w:name w:val="*Cvr Ltr Detail"/>
    <w:basedOn w:val="BodyText"/>
    <w:qFormat/>
    <w:rsid w:val="00DB3371"/>
    <w:pPr>
      <w:spacing w:after="20"/>
    </w:pPr>
  </w:style>
  <w:style w:type="paragraph" w:customStyle="1" w:styleId="Figure">
    <w:name w:val="*Figure"/>
    <w:basedOn w:val="BodyText"/>
    <w:next w:val="BodyText"/>
    <w:rsid w:val="00DB3371"/>
    <w:pPr>
      <w:jc w:val="center"/>
    </w:pPr>
  </w:style>
  <w:style w:type="paragraph" w:customStyle="1" w:styleId="TableFigureCaption">
    <w:name w:val="*Table/Figure Caption"/>
    <w:basedOn w:val="Normal"/>
    <w:next w:val="BodyText"/>
    <w:rsid w:val="0015717E"/>
    <w:pPr>
      <w:spacing w:before="68"/>
    </w:pPr>
    <w:rPr>
      <w:b/>
      <w:color w:val="231F20"/>
      <w:sz w:val="16"/>
    </w:rPr>
  </w:style>
  <w:style w:type="paragraph" w:customStyle="1" w:styleId="FigureCaptionAuto">
    <w:name w:val="*Figure Caption Auto#"/>
    <w:basedOn w:val="TableFigureCaption"/>
    <w:next w:val="BodyText"/>
    <w:qFormat/>
    <w:rsid w:val="00C36E15"/>
    <w:pPr>
      <w:numPr>
        <w:numId w:val="31"/>
      </w:numPr>
      <w:ind w:left="1080" w:hanging="1080"/>
    </w:pPr>
  </w:style>
  <w:style w:type="paragraph" w:customStyle="1" w:styleId="Header1">
    <w:name w:val="Header1"/>
    <w:basedOn w:val="BodyText"/>
    <w:rsid w:val="00DB3371"/>
    <w:pPr>
      <w:tabs>
        <w:tab w:val="right" w:pos="8856"/>
      </w:tabs>
      <w:spacing w:after="0"/>
    </w:pPr>
    <w:rPr>
      <w:color w:val="auto"/>
      <w:szCs w:val="18"/>
    </w:rPr>
  </w:style>
  <w:style w:type="paragraph" w:customStyle="1" w:styleId="Footer1">
    <w:name w:val="Footer1"/>
    <w:basedOn w:val="Header1"/>
    <w:qFormat/>
    <w:rsid w:val="00DB3371"/>
  </w:style>
  <w:style w:type="character" w:customStyle="1" w:styleId="FootnoteReference1">
    <w:name w:val="Footnote Reference1"/>
    <w:rsid w:val="00DB3371"/>
    <w:rPr>
      <w:rFonts w:ascii="Arial" w:hAnsi="Arial"/>
      <w:vertAlign w:val="superscript"/>
    </w:rPr>
  </w:style>
  <w:style w:type="paragraph" w:customStyle="1" w:styleId="FootnoteText1">
    <w:name w:val="Footnote Text1"/>
    <w:basedOn w:val="BodyText"/>
    <w:qFormat/>
    <w:rsid w:val="00DB3371"/>
    <w:pPr>
      <w:spacing w:after="0"/>
      <w:ind w:left="144" w:hanging="144"/>
    </w:pPr>
  </w:style>
  <w:style w:type="paragraph" w:customStyle="1" w:styleId="Heading10">
    <w:name w:val="*Heading 1"/>
    <w:basedOn w:val="BodyText"/>
    <w:next w:val="BodyText"/>
    <w:autoRedefine/>
    <w:rsid w:val="00921E0E"/>
    <w:pPr>
      <w:keepNext/>
      <w:keepLines/>
      <w:pageBreakBefore/>
      <w:spacing w:before="120" w:after="240" w:line="240" w:lineRule="auto"/>
      <w:outlineLvl w:val="0"/>
    </w:pPr>
    <w:rPr>
      <w:rFonts w:eastAsia="Times New Roman" w:cs="Arial"/>
      <w:b/>
      <w:color w:val="auto"/>
      <w:sz w:val="48"/>
      <w:szCs w:val="22"/>
    </w:rPr>
  </w:style>
  <w:style w:type="paragraph" w:customStyle="1" w:styleId="Heading20">
    <w:name w:val="*Heading 2"/>
    <w:next w:val="BodyText"/>
    <w:rsid w:val="00DB3371"/>
    <w:pPr>
      <w:keepNext/>
      <w:keepLines/>
      <w:spacing w:before="120" w:after="120"/>
      <w:outlineLvl w:val="1"/>
    </w:pPr>
    <w:rPr>
      <w:rFonts w:ascii="Arial" w:eastAsia="PMingLiU" w:hAnsi="Arial" w:cs="Times New Roman"/>
      <w:b/>
      <w:sz w:val="36"/>
      <w:szCs w:val="32"/>
    </w:rPr>
  </w:style>
  <w:style w:type="paragraph" w:customStyle="1" w:styleId="Heading30">
    <w:name w:val="*Heading 3"/>
    <w:next w:val="BodyText"/>
    <w:rsid w:val="00DB3371"/>
    <w:pPr>
      <w:keepNext/>
      <w:keepLines/>
      <w:spacing w:before="120" w:after="120"/>
      <w:outlineLvl w:val="2"/>
    </w:pPr>
    <w:rPr>
      <w:rFonts w:ascii="Arial" w:eastAsia="PMingLiU" w:hAnsi="Arial" w:cs="Times New Roman"/>
      <w:b/>
      <w:sz w:val="32"/>
      <w:szCs w:val="24"/>
    </w:rPr>
  </w:style>
  <w:style w:type="paragraph" w:customStyle="1" w:styleId="Heading40">
    <w:name w:val="*Heading 4"/>
    <w:next w:val="BodyText"/>
    <w:rsid w:val="00972BE8"/>
    <w:pPr>
      <w:keepNext/>
      <w:keepLines/>
      <w:spacing w:before="120" w:after="120"/>
      <w:outlineLvl w:val="3"/>
    </w:pPr>
    <w:rPr>
      <w:rFonts w:ascii="Arial" w:eastAsia="PMingLiU" w:hAnsi="Arial" w:cs="Times New Roman"/>
      <w:b/>
      <w:sz w:val="28"/>
      <w:szCs w:val="24"/>
    </w:rPr>
  </w:style>
  <w:style w:type="paragraph" w:customStyle="1" w:styleId="Heading50">
    <w:name w:val="*Heading 5"/>
    <w:next w:val="BodyText"/>
    <w:rsid w:val="00A8316C"/>
    <w:pPr>
      <w:keepNext/>
      <w:keepLines/>
      <w:spacing w:before="120" w:after="120"/>
      <w:outlineLvl w:val="4"/>
    </w:pPr>
    <w:rPr>
      <w:rFonts w:ascii="Arial" w:eastAsia="PMingLiU" w:hAnsi="Arial" w:cs="Times New Roman"/>
      <w:b/>
      <w:sz w:val="24"/>
      <w:szCs w:val="24"/>
    </w:rPr>
  </w:style>
  <w:style w:type="paragraph" w:customStyle="1" w:styleId="Heading60">
    <w:name w:val="*Heading 6"/>
    <w:next w:val="BodyText"/>
    <w:autoRedefine/>
    <w:rsid w:val="00324EE4"/>
    <w:pPr>
      <w:keepNext/>
      <w:keepLines/>
      <w:spacing w:before="240" w:after="120"/>
      <w:outlineLvl w:val="5"/>
    </w:pPr>
    <w:rPr>
      <w:rFonts w:ascii="Arial" w:eastAsia="PMingLiU" w:hAnsi="Arial" w:cs="Times New Roman"/>
      <w:b/>
      <w:sz w:val="18"/>
      <w:szCs w:val="20"/>
    </w:rPr>
  </w:style>
  <w:style w:type="paragraph" w:customStyle="1" w:styleId="HeadingManual1">
    <w:name w:val="*Heading Manual#1"/>
    <w:basedOn w:val="Heading10"/>
    <w:next w:val="BodyText"/>
    <w:rsid w:val="00DB3371"/>
    <w:pPr>
      <w:ind w:left="907" w:hanging="907"/>
    </w:pPr>
  </w:style>
  <w:style w:type="paragraph" w:customStyle="1" w:styleId="HeadingManual2">
    <w:name w:val="*Heading Manual#2"/>
    <w:basedOn w:val="Heading20"/>
    <w:next w:val="BodyText"/>
    <w:rsid w:val="00DB3371"/>
    <w:pPr>
      <w:tabs>
        <w:tab w:val="left" w:pos="1080"/>
      </w:tabs>
      <w:ind w:left="1080" w:hanging="1080"/>
    </w:pPr>
  </w:style>
  <w:style w:type="paragraph" w:customStyle="1" w:styleId="HeadingManual3">
    <w:name w:val="*Heading Manual#3"/>
    <w:basedOn w:val="Heading30"/>
    <w:next w:val="BodyText"/>
    <w:rsid w:val="00DB3371"/>
    <w:pPr>
      <w:tabs>
        <w:tab w:val="left" w:pos="1267"/>
      </w:tabs>
      <w:ind w:left="1267" w:hanging="1267"/>
    </w:pPr>
  </w:style>
  <w:style w:type="paragraph" w:customStyle="1" w:styleId="HeadingManual4">
    <w:name w:val="*Heading Manual#4"/>
    <w:basedOn w:val="Heading40"/>
    <w:next w:val="BodyText"/>
    <w:rsid w:val="00DB3371"/>
    <w:pPr>
      <w:tabs>
        <w:tab w:val="left" w:pos="1440"/>
      </w:tabs>
      <w:ind w:left="1440" w:hanging="1440"/>
    </w:pPr>
  </w:style>
  <w:style w:type="paragraph" w:customStyle="1" w:styleId="HeadingManual5">
    <w:name w:val="*Heading Manual#5"/>
    <w:basedOn w:val="Heading50"/>
    <w:next w:val="BodyText"/>
    <w:rsid w:val="00DB3371"/>
    <w:pPr>
      <w:tabs>
        <w:tab w:val="left" w:pos="1627"/>
      </w:tabs>
      <w:ind w:left="1627" w:hanging="1627"/>
    </w:pPr>
  </w:style>
  <w:style w:type="paragraph" w:customStyle="1" w:styleId="HeadingManual6">
    <w:name w:val="*Heading Manual#6"/>
    <w:basedOn w:val="Heading60"/>
    <w:next w:val="BodyText"/>
    <w:rsid w:val="00DB3371"/>
    <w:pPr>
      <w:tabs>
        <w:tab w:val="num" w:pos="432"/>
        <w:tab w:val="left" w:pos="1800"/>
      </w:tabs>
      <w:ind w:left="432" w:hanging="432"/>
    </w:pPr>
  </w:style>
  <w:style w:type="paragraph" w:customStyle="1" w:styleId="InfoText">
    <w:name w:val="*Info Text"/>
    <w:basedOn w:val="BodyText"/>
    <w:rsid w:val="00DB3371"/>
    <w:rPr>
      <w:sz w:val="20"/>
    </w:rPr>
  </w:style>
  <w:style w:type="paragraph" w:customStyle="1" w:styleId="NoticeHeading">
    <w:name w:val="*Notice Heading"/>
    <w:basedOn w:val="Heading10"/>
    <w:next w:val="ConfidentialityNotice"/>
    <w:rsid w:val="00BB42D5"/>
    <w:pPr>
      <w:outlineLvl w:val="9"/>
    </w:pPr>
    <w:rPr>
      <w:sz w:val="36"/>
      <w:szCs w:val="36"/>
    </w:rPr>
  </w:style>
  <w:style w:type="paragraph" w:customStyle="1" w:styleId="TableofContents">
    <w:name w:val="*Table of Contents"/>
    <w:basedOn w:val="NoticeHeading"/>
    <w:next w:val="BodyText"/>
    <w:autoRedefine/>
    <w:rsid w:val="00416094"/>
    <w:rPr>
      <w:sz w:val="28"/>
    </w:rPr>
  </w:style>
  <w:style w:type="paragraph" w:customStyle="1" w:styleId="ListofFiguresTables">
    <w:name w:val="*List of Figures/Tables"/>
    <w:basedOn w:val="TableofContents"/>
    <w:next w:val="BodyText"/>
    <w:qFormat/>
    <w:rsid w:val="00DB3371"/>
    <w:pPr>
      <w:pageBreakBefore w:val="0"/>
    </w:pPr>
  </w:style>
  <w:style w:type="paragraph" w:customStyle="1" w:styleId="Note">
    <w:name w:val="*Note"/>
    <w:basedOn w:val="BodyText"/>
    <w:next w:val="BodyText"/>
    <w:rsid w:val="00DB3371"/>
    <w:pPr>
      <w:ind w:hanging="720"/>
    </w:pPr>
  </w:style>
  <w:style w:type="paragraph" w:customStyle="1" w:styleId="NumbersAutoSingle">
    <w:name w:val="*Numbers (Auto) Single"/>
    <w:basedOn w:val="BodyText"/>
    <w:rsid w:val="00DB3371"/>
    <w:pPr>
      <w:numPr>
        <w:numId w:val="8"/>
      </w:numPr>
      <w:spacing w:after="0"/>
    </w:pPr>
    <w:rPr>
      <w:color w:val="auto"/>
    </w:rPr>
  </w:style>
  <w:style w:type="paragraph" w:customStyle="1" w:styleId="Numbers1Single">
    <w:name w:val="*Numbers #1 Single"/>
    <w:basedOn w:val="NumbersAutoSingle"/>
    <w:rsid w:val="00DB3371"/>
    <w:pPr>
      <w:numPr>
        <w:numId w:val="0"/>
      </w:numPr>
      <w:ind w:left="360" w:hanging="360"/>
    </w:pPr>
  </w:style>
  <w:style w:type="paragraph" w:customStyle="1" w:styleId="Numbers">
    <w:name w:val="*Numbers"/>
    <w:basedOn w:val="Numbers1Single"/>
    <w:qFormat/>
    <w:rsid w:val="00DB3371"/>
  </w:style>
  <w:style w:type="paragraph" w:customStyle="1" w:styleId="Numbers1Double">
    <w:name w:val="*Numbers #1 Double"/>
    <w:basedOn w:val="Numbers1Single"/>
    <w:rsid w:val="00DB3371"/>
    <w:pPr>
      <w:spacing w:after="120"/>
    </w:pPr>
  </w:style>
  <w:style w:type="paragraph" w:customStyle="1" w:styleId="Numbers2Single">
    <w:name w:val="*Numbers #2 Single"/>
    <w:basedOn w:val="Numbers1Single"/>
    <w:qFormat/>
    <w:rsid w:val="00DB3371"/>
    <w:pPr>
      <w:ind w:left="727" w:hanging="547"/>
    </w:pPr>
  </w:style>
  <w:style w:type="paragraph" w:customStyle="1" w:styleId="Numbers2Double">
    <w:name w:val="*Numbers #2 Double"/>
    <w:basedOn w:val="Numbers2Single"/>
    <w:qFormat/>
    <w:rsid w:val="00DB3371"/>
    <w:pPr>
      <w:spacing w:after="120"/>
    </w:pPr>
  </w:style>
  <w:style w:type="paragraph" w:customStyle="1" w:styleId="Numbers3Single">
    <w:name w:val="*Numbers #3 Single"/>
    <w:basedOn w:val="Numbers1Single"/>
    <w:qFormat/>
    <w:rsid w:val="00DB3371"/>
    <w:pPr>
      <w:ind w:left="1080" w:hanging="720"/>
    </w:pPr>
  </w:style>
  <w:style w:type="paragraph" w:customStyle="1" w:styleId="Numbers3Double">
    <w:name w:val="*Numbers #3 Double"/>
    <w:basedOn w:val="Numbers3Single"/>
    <w:qFormat/>
    <w:rsid w:val="00DB3371"/>
    <w:pPr>
      <w:spacing w:after="120"/>
    </w:pPr>
  </w:style>
  <w:style w:type="paragraph" w:customStyle="1" w:styleId="Numbers4Single">
    <w:name w:val="*Numbers #4 Single"/>
    <w:basedOn w:val="Numbers1Single"/>
    <w:qFormat/>
    <w:rsid w:val="00DB3371"/>
    <w:pPr>
      <w:ind w:left="1440" w:hanging="900"/>
    </w:pPr>
  </w:style>
  <w:style w:type="paragraph" w:customStyle="1" w:styleId="Numbers4Double">
    <w:name w:val="*Numbers #4 Double"/>
    <w:basedOn w:val="Numbers4Single"/>
    <w:qFormat/>
    <w:rsid w:val="00DB3371"/>
    <w:pPr>
      <w:spacing w:after="120"/>
      <w:ind w:left="1454" w:hanging="907"/>
    </w:pPr>
  </w:style>
  <w:style w:type="paragraph" w:customStyle="1" w:styleId="Numbers5Single">
    <w:name w:val="*Numbers #5 Single"/>
    <w:basedOn w:val="Numbers1Single"/>
    <w:qFormat/>
    <w:rsid w:val="00DB3371"/>
    <w:pPr>
      <w:ind w:left="1800" w:hanging="1080"/>
    </w:pPr>
  </w:style>
  <w:style w:type="paragraph" w:customStyle="1" w:styleId="Numbers5Double">
    <w:name w:val="*Numbers #5 Double"/>
    <w:basedOn w:val="Numbers5Single"/>
    <w:qFormat/>
    <w:rsid w:val="00DB3371"/>
    <w:pPr>
      <w:spacing w:after="120"/>
    </w:pPr>
  </w:style>
  <w:style w:type="paragraph" w:customStyle="1" w:styleId="NumbersAuto">
    <w:name w:val="*Numbers (Auto)"/>
    <w:basedOn w:val="NumbersAutoSingle"/>
    <w:qFormat/>
    <w:rsid w:val="00DB3371"/>
  </w:style>
  <w:style w:type="paragraph" w:customStyle="1" w:styleId="NumbersAutoBold">
    <w:name w:val="*Numbers (Auto) Bold"/>
    <w:basedOn w:val="BodyText"/>
    <w:rsid w:val="00DB3371"/>
    <w:pPr>
      <w:numPr>
        <w:numId w:val="9"/>
      </w:numPr>
      <w:spacing w:after="0"/>
    </w:pPr>
    <w:rPr>
      <w:b/>
    </w:rPr>
  </w:style>
  <w:style w:type="paragraph" w:customStyle="1" w:styleId="NumbersAutoDouble">
    <w:name w:val="*Numbers (Auto) Double"/>
    <w:basedOn w:val="BodyText"/>
    <w:rsid w:val="00DB3371"/>
    <w:pPr>
      <w:numPr>
        <w:numId w:val="10"/>
      </w:numPr>
    </w:pPr>
  </w:style>
  <w:style w:type="paragraph" w:customStyle="1" w:styleId="NumbersAutoBoldDouble">
    <w:name w:val="*Numbers (Auto) Bold Double"/>
    <w:basedOn w:val="NumbersAutoDouble"/>
    <w:qFormat/>
    <w:rsid w:val="00DB3371"/>
    <w:rPr>
      <w:b/>
    </w:rPr>
  </w:style>
  <w:style w:type="paragraph" w:customStyle="1" w:styleId="NumbersBold">
    <w:name w:val="*Numbers Bold"/>
    <w:basedOn w:val="Numbers1Single"/>
    <w:rsid w:val="00DB3371"/>
    <w:rPr>
      <w:b/>
    </w:rPr>
  </w:style>
  <w:style w:type="paragraph" w:customStyle="1" w:styleId="NumbersBoldDouble">
    <w:name w:val="*Numbers Bold Double"/>
    <w:basedOn w:val="Numbers1Double"/>
    <w:qFormat/>
    <w:rsid w:val="00DB3371"/>
    <w:rPr>
      <w:b/>
    </w:rPr>
  </w:style>
  <w:style w:type="paragraph" w:customStyle="1" w:styleId="NumbersDouble">
    <w:name w:val="*Numbers Double"/>
    <w:basedOn w:val="Numbers1Double"/>
    <w:qFormat/>
    <w:rsid w:val="00DB3371"/>
  </w:style>
  <w:style w:type="paragraph" w:customStyle="1" w:styleId="NumbersSingle">
    <w:name w:val="*Numbers Single"/>
    <w:basedOn w:val="Numbers1Single"/>
    <w:qFormat/>
    <w:rsid w:val="00DB3371"/>
  </w:style>
  <w:style w:type="paragraph" w:customStyle="1" w:styleId="ProprietaryNotice">
    <w:name w:val="*Proprietary Notice"/>
    <w:rsid w:val="00DB3371"/>
    <w:pPr>
      <w:spacing w:line="200" w:lineRule="exact"/>
    </w:pPr>
    <w:rPr>
      <w:rFonts w:ascii="Arial" w:eastAsia="PMingLiU" w:hAnsi="Arial" w:cs="Times New Roman"/>
      <w:sz w:val="16"/>
      <w:szCs w:val="16"/>
    </w:rPr>
  </w:style>
  <w:style w:type="paragraph" w:customStyle="1" w:styleId="Quotation">
    <w:name w:val="*Quotation"/>
    <w:basedOn w:val="BodyText"/>
    <w:next w:val="Normal"/>
    <w:rsid w:val="00DB3371"/>
    <w:pPr>
      <w:numPr>
        <w:numId w:val="11"/>
      </w:numPr>
      <w:spacing w:after="200"/>
      <w:ind w:right="720"/>
    </w:pPr>
    <w:rPr>
      <w:i/>
    </w:rPr>
  </w:style>
  <w:style w:type="paragraph" w:customStyle="1" w:styleId="QuotationAttribute">
    <w:name w:val="*Quotation Attribute"/>
    <w:basedOn w:val="BodyText"/>
    <w:next w:val="BodyText"/>
    <w:rsid w:val="00DB3371"/>
    <w:pPr>
      <w:ind w:left="1080" w:right="720"/>
    </w:pPr>
  </w:style>
  <w:style w:type="paragraph" w:customStyle="1" w:styleId="Reference">
    <w:name w:val="*Reference"/>
    <w:basedOn w:val="BodyText"/>
    <w:next w:val="BodyText"/>
    <w:rsid w:val="00DB3371"/>
    <w:pPr>
      <w:ind w:left="1440" w:hanging="1440"/>
    </w:pPr>
  </w:style>
  <w:style w:type="paragraph" w:customStyle="1" w:styleId="Response">
    <w:name w:val="*Response"/>
    <w:basedOn w:val="BodyText"/>
    <w:next w:val="BodyText"/>
    <w:rsid w:val="00DB3371"/>
    <w:pPr>
      <w:keepNext/>
    </w:pPr>
    <w:rPr>
      <w:b/>
      <w:i/>
      <w:color w:val="auto"/>
    </w:rPr>
  </w:style>
  <w:style w:type="paragraph" w:customStyle="1" w:styleId="Subheading">
    <w:name w:val="*Subheading"/>
    <w:basedOn w:val="BodyText"/>
    <w:next w:val="BodyText"/>
    <w:autoRedefine/>
    <w:rsid w:val="00D9567B"/>
    <w:pPr>
      <w:keepNext/>
      <w:spacing w:after="400" w:line="400" w:lineRule="exact"/>
    </w:pPr>
    <w:rPr>
      <w:noProof/>
      <w:color w:val="000000" w:themeColor="text1"/>
      <w:sz w:val="32"/>
      <w:szCs w:val="36"/>
      <w:lang w:val="en-GB" w:eastAsia="en-GB"/>
    </w:rPr>
  </w:style>
  <w:style w:type="paragraph" w:customStyle="1" w:styleId="Subheading2">
    <w:name w:val="*Subheading 2"/>
    <w:basedOn w:val="Subheading"/>
    <w:next w:val="BodyText"/>
    <w:qFormat/>
    <w:rsid w:val="00DB3371"/>
    <w:rPr>
      <w:i/>
    </w:rPr>
  </w:style>
  <w:style w:type="paragraph" w:customStyle="1" w:styleId="TableCaptionAuto">
    <w:name w:val="*Table Caption Auto#"/>
    <w:basedOn w:val="TableFigureCaption"/>
    <w:next w:val="BodyText"/>
    <w:autoRedefine/>
    <w:rsid w:val="007C01D7"/>
    <w:pPr>
      <w:numPr>
        <w:numId w:val="12"/>
      </w:numPr>
      <w:tabs>
        <w:tab w:val="clear" w:pos="432"/>
        <w:tab w:val="left" w:pos="1080"/>
      </w:tabs>
      <w:ind w:left="1080" w:hanging="1080"/>
    </w:pPr>
    <w:rPr>
      <w:sz w:val="20"/>
    </w:rPr>
  </w:style>
  <w:style w:type="paragraph" w:customStyle="1" w:styleId="TableText10Single">
    <w:name w:val="*Table Text 10 Single"/>
    <w:basedOn w:val="BodyText"/>
    <w:rsid w:val="00DB3371"/>
    <w:pPr>
      <w:spacing w:after="0"/>
    </w:pPr>
    <w:rPr>
      <w:sz w:val="20"/>
    </w:rPr>
  </w:style>
  <w:style w:type="paragraph" w:customStyle="1" w:styleId="TableText10Bold">
    <w:name w:val="*Table Text 10 Bold"/>
    <w:basedOn w:val="TableText10Single"/>
    <w:rsid w:val="00DB3371"/>
    <w:rPr>
      <w:b/>
    </w:rPr>
  </w:style>
  <w:style w:type="paragraph" w:customStyle="1" w:styleId="TableHeading10">
    <w:name w:val="*Table Heading 10"/>
    <w:basedOn w:val="TableText10BoldDouble"/>
    <w:qFormat/>
    <w:rsid w:val="000211F5"/>
  </w:style>
  <w:style w:type="paragraph" w:customStyle="1" w:styleId="TableHeading11">
    <w:name w:val="*Table Heading 11"/>
    <w:basedOn w:val="TableText11BoldDouble"/>
    <w:rsid w:val="000211F5"/>
  </w:style>
  <w:style w:type="paragraph" w:customStyle="1" w:styleId="TableHeading8">
    <w:name w:val="*Table Heading 8"/>
    <w:basedOn w:val="TableText8BoldDouble"/>
    <w:rsid w:val="000211F5"/>
  </w:style>
  <w:style w:type="paragraph" w:customStyle="1" w:styleId="TableHeading9">
    <w:name w:val="*Table Heading 9"/>
    <w:basedOn w:val="TableText9BoldDouble"/>
    <w:qFormat/>
    <w:rsid w:val="000211F5"/>
  </w:style>
  <w:style w:type="paragraph" w:customStyle="1" w:styleId="TableSubheading10">
    <w:name w:val="*Table Subheading 10"/>
    <w:basedOn w:val="Normal"/>
    <w:rsid w:val="000211F5"/>
    <w:pPr>
      <w:keepNext/>
    </w:pPr>
    <w:rPr>
      <w:b/>
      <w:color w:val="000000" w:themeColor="text1"/>
      <w:sz w:val="20"/>
    </w:rPr>
  </w:style>
  <w:style w:type="paragraph" w:customStyle="1" w:styleId="TableSubheading11">
    <w:name w:val="*Table Subheading 11"/>
    <w:basedOn w:val="TableSubheading10"/>
    <w:rsid w:val="000211F5"/>
    <w:rPr>
      <w:sz w:val="22"/>
    </w:rPr>
  </w:style>
  <w:style w:type="paragraph" w:customStyle="1" w:styleId="TableSubheading8">
    <w:name w:val="*Table Subheading 8"/>
    <w:basedOn w:val="TableSubheading9"/>
    <w:rsid w:val="000211F5"/>
    <w:rPr>
      <w:sz w:val="16"/>
    </w:rPr>
  </w:style>
  <w:style w:type="paragraph" w:customStyle="1" w:styleId="TableSubheading9">
    <w:name w:val="*Table Subheading 9"/>
    <w:basedOn w:val="TableSubheading10"/>
    <w:qFormat/>
    <w:rsid w:val="000211F5"/>
    <w:rPr>
      <w:sz w:val="18"/>
    </w:rPr>
  </w:style>
  <w:style w:type="paragraph" w:customStyle="1" w:styleId="TableText10Double">
    <w:name w:val="*Table Text 10 Double"/>
    <w:basedOn w:val="TableText10Single"/>
    <w:qFormat/>
    <w:rsid w:val="00DB3371"/>
    <w:pPr>
      <w:spacing w:after="60"/>
    </w:pPr>
  </w:style>
  <w:style w:type="paragraph" w:customStyle="1" w:styleId="TableText10BoldDouble">
    <w:name w:val="*Table Text 10 Bold Double"/>
    <w:basedOn w:val="TableText10Double"/>
    <w:qFormat/>
    <w:rsid w:val="00DB3371"/>
    <w:rPr>
      <w:b/>
    </w:rPr>
  </w:style>
  <w:style w:type="paragraph" w:customStyle="1" w:styleId="TableText10BoldSingle">
    <w:name w:val="*Table Text 10 Bold Single"/>
    <w:basedOn w:val="TableText10Single"/>
    <w:qFormat/>
    <w:rsid w:val="00DB3371"/>
    <w:rPr>
      <w:b/>
    </w:rPr>
  </w:style>
  <w:style w:type="paragraph" w:customStyle="1" w:styleId="TableText10Bullet1Double">
    <w:name w:val="*Table Text 10 Bullet #1 Double"/>
    <w:basedOn w:val="TableText10Bullet1Single"/>
    <w:rsid w:val="00DB3371"/>
    <w:pPr>
      <w:spacing w:after="60"/>
      <w:ind w:left="216" w:hanging="216"/>
    </w:pPr>
  </w:style>
  <w:style w:type="paragraph" w:customStyle="1" w:styleId="TableText10Bullet2Single">
    <w:name w:val="*Table Text 10 Bullet #2 Single"/>
    <w:basedOn w:val="Normal"/>
    <w:rsid w:val="00DB3371"/>
    <w:pPr>
      <w:numPr>
        <w:numId w:val="28"/>
      </w:numPr>
      <w:tabs>
        <w:tab w:val="left" w:pos="432"/>
      </w:tabs>
    </w:pPr>
    <w:rPr>
      <w:sz w:val="20"/>
    </w:rPr>
  </w:style>
  <w:style w:type="paragraph" w:customStyle="1" w:styleId="TableText10Bullet2Double">
    <w:name w:val="*Table Text 10 Bullet #2 Double"/>
    <w:basedOn w:val="TableText10Bullet2Single"/>
    <w:rsid w:val="00DB3371"/>
    <w:pPr>
      <w:numPr>
        <w:numId w:val="27"/>
      </w:numPr>
      <w:tabs>
        <w:tab w:val="clear" w:pos="432"/>
      </w:tabs>
      <w:spacing w:after="60"/>
    </w:pPr>
  </w:style>
  <w:style w:type="paragraph" w:customStyle="1" w:styleId="TableText10Bullet3Single">
    <w:name w:val="*Table Text 10 Bullet #3 Single"/>
    <w:basedOn w:val="TableText10Bullet1Single"/>
    <w:qFormat/>
    <w:rsid w:val="00DB3371"/>
    <w:pPr>
      <w:tabs>
        <w:tab w:val="clear" w:pos="216"/>
      </w:tabs>
      <w:ind w:left="648" w:hanging="216"/>
    </w:pPr>
  </w:style>
  <w:style w:type="paragraph" w:customStyle="1" w:styleId="TableText10Bullet3Double">
    <w:name w:val="*Table Text 10 Bullet #3 Double"/>
    <w:basedOn w:val="TableText10Bullet3Single"/>
    <w:qFormat/>
    <w:rsid w:val="00DB3371"/>
    <w:pPr>
      <w:spacing w:after="60"/>
    </w:pPr>
  </w:style>
  <w:style w:type="paragraph" w:customStyle="1" w:styleId="TableText11Single">
    <w:name w:val="*Table Text 11 Single"/>
    <w:basedOn w:val="TableText10Single"/>
    <w:rsid w:val="00DB3371"/>
    <w:rPr>
      <w:sz w:val="22"/>
    </w:rPr>
  </w:style>
  <w:style w:type="paragraph" w:customStyle="1" w:styleId="TableText11Bold">
    <w:name w:val="*Table Text 11 Bold"/>
    <w:basedOn w:val="TableText11Single"/>
    <w:rsid w:val="00DB3371"/>
    <w:rPr>
      <w:b/>
    </w:rPr>
  </w:style>
  <w:style w:type="paragraph" w:customStyle="1" w:styleId="TableText11Double">
    <w:name w:val="*Table Text 11 Double"/>
    <w:basedOn w:val="TableText11Single"/>
    <w:rsid w:val="00DB3371"/>
    <w:pPr>
      <w:spacing w:after="60"/>
    </w:pPr>
  </w:style>
  <w:style w:type="paragraph" w:customStyle="1" w:styleId="TableText11BoldDouble">
    <w:name w:val="*Table Text 11 Bold Double"/>
    <w:basedOn w:val="TableText11Double"/>
    <w:qFormat/>
    <w:rsid w:val="00DB3371"/>
    <w:rPr>
      <w:b/>
    </w:rPr>
  </w:style>
  <w:style w:type="paragraph" w:customStyle="1" w:styleId="TableText11BoldSingle">
    <w:name w:val="*Table Text 11 Bold Single"/>
    <w:basedOn w:val="TableText11Single"/>
    <w:qFormat/>
    <w:rsid w:val="00DB3371"/>
    <w:rPr>
      <w:b/>
    </w:rPr>
  </w:style>
  <w:style w:type="paragraph" w:customStyle="1" w:styleId="TableText11Bullet1Double">
    <w:name w:val="*Table Text 11 Bullet #1 Double"/>
    <w:basedOn w:val="TableText10Bullet1Double"/>
    <w:qFormat/>
    <w:rsid w:val="00DB3371"/>
    <w:rPr>
      <w:sz w:val="22"/>
    </w:rPr>
  </w:style>
  <w:style w:type="paragraph" w:customStyle="1" w:styleId="TableText11Bullet1Single">
    <w:name w:val="*Table Text 11 Bullet #1 Single"/>
    <w:basedOn w:val="TableText10Bullet1Single"/>
    <w:qFormat/>
    <w:rsid w:val="00DB3371"/>
    <w:pPr>
      <w:ind w:left="216" w:hanging="216"/>
    </w:pPr>
    <w:rPr>
      <w:sz w:val="22"/>
    </w:rPr>
  </w:style>
  <w:style w:type="paragraph" w:customStyle="1" w:styleId="TableText11Bullet2Double">
    <w:name w:val="*Table Text 11 Bullet #2 Double"/>
    <w:basedOn w:val="TableText10Bullet2Double"/>
    <w:qFormat/>
    <w:rsid w:val="00DB3371"/>
    <w:rPr>
      <w:sz w:val="22"/>
    </w:rPr>
  </w:style>
  <w:style w:type="paragraph" w:customStyle="1" w:styleId="TableText11Bullet2Single">
    <w:name w:val="*Table Text 11 Bullet #2 Single"/>
    <w:basedOn w:val="TableText10Bullet2Single"/>
    <w:rsid w:val="00DB3371"/>
    <w:pPr>
      <w:ind w:left="432" w:hanging="216"/>
    </w:pPr>
    <w:rPr>
      <w:sz w:val="22"/>
    </w:rPr>
  </w:style>
  <w:style w:type="paragraph" w:customStyle="1" w:styleId="TableText11Bullet3Double">
    <w:name w:val="*Table Text 11 Bullet #3 Double"/>
    <w:basedOn w:val="TableText10Bullet3Double"/>
    <w:qFormat/>
    <w:rsid w:val="00DB3371"/>
    <w:rPr>
      <w:sz w:val="22"/>
    </w:rPr>
  </w:style>
  <w:style w:type="paragraph" w:customStyle="1" w:styleId="TableText11Bullet3Single">
    <w:name w:val="*Table Text 11 Bullet #3 Single"/>
    <w:basedOn w:val="TableText10Bullet3Single"/>
    <w:qFormat/>
    <w:rsid w:val="00DB3371"/>
    <w:rPr>
      <w:sz w:val="22"/>
    </w:rPr>
  </w:style>
  <w:style w:type="paragraph" w:customStyle="1" w:styleId="TableText8Single">
    <w:name w:val="*Table Text 8 Single"/>
    <w:basedOn w:val="TableText10Single"/>
    <w:rsid w:val="00DB3371"/>
    <w:rPr>
      <w:sz w:val="16"/>
    </w:rPr>
  </w:style>
  <w:style w:type="paragraph" w:customStyle="1" w:styleId="TableText8Bold">
    <w:name w:val="*Table Text 8 Bold"/>
    <w:basedOn w:val="TableText8Single"/>
    <w:rsid w:val="00DB3371"/>
    <w:rPr>
      <w:b/>
    </w:rPr>
  </w:style>
  <w:style w:type="paragraph" w:customStyle="1" w:styleId="TableText8Double">
    <w:name w:val="*Table Text 8 Double"/>
    <w:basedOn w:val="TableText8Single"/>
    <w:rsid w:val="00DB3371"/>
    <w:pPr>
      <w:spacing w:after="60"/>
    </w:pPr>
  </w:style>
  <w:style w:type="paragraph" w:customStyle="1" w:styleId="TableText8BoldDouble">
    <w:name w:val="*Table Text 8 Bold Double"/>
    <w:basedOn w:val="TableText8Double"/>
    <w:qFormat/>
    <w:rsid w:val="00DB3371"/>
    <w:rPr>
      <w:b/>
    </w:rPr>
  </w:style>
  <w:style w:type="paragraph" w:customStyle="1" w:styleId="TableText8BoldSingle">
    <w:name w:val="*Table Text 8 Bold Single"/>
    <w:basedOn w:val="TableText8Single"/>
    <w:qFormat/>
    <w:rsid w:val="00DB3371"/>
    <w:rPr>
      <w:b/>
    </w:rPr>
  </w:style>
  <w:style w:type="paragraph" w:customStyle="1" w:styleId="TableText8Bullet1Double">
    <w:name w:val="*Table Text 8 Bullet #1 Double"/>
    <w:basedOn w:val="TableText10Bullet1Double"/>
    <w:qFormat/>
    <w:rsid w:val="00DB3371"/>
    <w:rPr>
      <w:sz w:val="16"/>
    </w:rPr>
  </w:style>
  <w:style w:type="paragraph" w:customStyle="1" w:styleId="TableText8Bullet1Single">
    <w:name w:val="*Table Text 8 Bullet #1 Single"/>
    <w:basedOn w:val="TableText10Bullet1Single"/>
    <w:qFormat/>
    <w:rsid w:val="00DB3371"/>
    <w:pPr>
      <w:ind w:left="216" w:hanging="216"/>
    </w:pPr>
    <w:rPr>
      <w:sz w:val="16"/>
    </w:rPr>
  </w:style>
  <w:style w:type="paragraph" w:customStyle="1" w:styleId="TableText8Bullet2Double">
    <w:name w:val="*Table Text 8 Bullet #2 Double"/>
    <w:basedOn w:val="TableText10Bullet2Double"/>
    <w:qFormat/>
    <w:rsid w:val="00DB3371"/>
    <w:pPr>
      <w:ind w:left="432" w:hanging="216"/>
    </w:pPr>
    <w:rPr>
      <w:sz w:val="16"/>
    </w:rPr>
  </w:style>
  <w:style w:type="paragraph" w:customStyle="1" w:styleId="TableText8Bullet2Single">
    <w:name w:val="*Table Text 8 Bullet #2 Single"/>
    <w:basedOn w:val="TableText10Bullet2Single"/>
    <w:qFormat/>
    <w:rsid w:val="00DB3371"/>
    <w:pPr>
      <w:ind w:left="432" w:hanging="216"/>
    </w:pPr>
    <w:rPr>
      <w:sz w:val="16"/>
    </w:rPr>
  </w:style>
  <w:style w:type="paragraph" w:customStyle="1" w:styleId="TableText8Bullet3Double">
    <w:name w:val="*Table Text 8 Bullet #3 Double"/>
    <w:basedOn w:val="TableText10Bullet3Double"/>
    <w:qFormat/>
    <w:rsid w:val="00DB3371"/>
    <w:rPr>
      <w:sz w:val="16"/>
    </w:rPr>
  </w:style>
  <w:style w:type="paragraph" w:customStyle="1" w:styleId="TableText8Bullet3Single">
    <w:name w:val="*Table Text 8 Bullet #3 Single"/>
    <w:basedOn w:val="TableText10Bullet3Single"/>
    <w:qFormat/>
    <w:rsid w:val="00DB3371"/>
    <w:rPr>
      <w:sz w:val="16"/>
    </w:rPr>
  </w:style>
  <w:style w:type="paragraph" w:customStyle="1" w:styleId="TableText9Bold">
    <w:name w:val="*Table Text 9 Bold"/>
    <w:basedOn w:val="TableText10Bold"/>
    <w:qFormat/>
    <w:rsid w:val="00DB3371"/>
    <w:rPr>
      <w:sz w:val="18"/>
    </w:rPr>
  </w:style>
  <w:style w:type="paragraph" w:customStyle="1" w:styleId="TableText9BoldDouble">
    <w:name w:val="*Table Text 9 Bold Double"/>
    <w:basedOn w:val="TableText10BoldDouble"/>
    <w:qFormat/>
    <w:rsid w:val="00DB3371"/>
    <w:rPr>
      <w:sz w:val="18"/>
    </w:rPr>
  </w:style>
  <w:style w:type="paragraph" w:customStyle="1" w:styleId="TableText9BoldSingle">
    <w:name w:val="*Table Text 9 Bold Single"/>
    <w:basedOn w:val="TableText10BoldSingle"/>
    <w:qFormat/>
    <w:rsid w:val="00DB3371"/>
    <w:rPr>
      <w:sz w:val="18"/>
    </w:rPr>
  </w:style>
  <w:style w:type="paragraph" w:customStyle="1" w:styleId="TableText9Bullet1Double">
    <w:name w:val="*Table Text 9 Bullet #1 Double"/>
    <w:basedOn w:val="TableText10Bullet1Double"/>
    <w:qFormat/>
    <w:rsid w:val="00DB3371"/>
    <w:rPr>
      <w:sz w:val="18"/>
    </w:rPr>
  </w:style>
  <w:style w:type="paragraph" w:customStyle="1" w:styleId="TableText9Bullet1Single">
    <w:name w:val="*Table Text 9 Bullet #1 Single"/>
    <w:basedOn w:val="TableText10Bullet1Single"/>
    <w:qFormat/>
    <w:rsid w:val="00DB3371"/>
    <w:pPr>
      <w:ind w:left="216" w:hanging="216"/>
    </w:pPr>
    <w:rPr>
      <w:sz w:val="18"/>
    </w:rPr>
  </w:style>
  <w:style w:type="paragraph" w:customStyle="1" w:styleId="TableText9Bullet2Double">
    <w:name w:val="*Table Text 9 Bullet #2 Double"/>
    <w:basedOn w:val="TableText10Bullet2Double"/>
    <w:qFormat/>
    <w:rsid w:val="00DB3371"/>
    <w:pPr>
      <w:ind w:left="432" w:hanging="216"/>
    </w:pPr>
    <w:rPr>
      <w:sz w:val="18"/>
    </w:rPr>
  </w:style>
  <w:style w:type="paragraph" w:customStyle="1" w:styleId="TableText9Bullet2Single">
    <w:name w:val="*Table Text 9 Bullet #2 Single"/>
    <w:basedOn w:val="TableText10Bullet2Single"/>
    <w:qFormat/>
    <w:rsid w:val="00DB3371"/>
    <w:pPr>
      <w:ind w:left="432" w:hanging="216"/>
    </w:pPr>
    <w:rPr>
      <w:sz w:val="18"/>
    </w:rPr>
  </w:style>
  <w:style w:type="paragraph" w:customStyle="1" w:styleId="TableText9Bullet3Double">
    <w:name w:val="*Table Text 9 Bullet #3 Double"/>
    <w:basedOn w:val="TableText10Bullet3Double"/>
    <w:qFormat/>
    <w:rsid w:val="00DB3371"/>
    <w:rPr>
      <w:sz w:val="18"/>
    </w:rPr>
  </w:style>
  <w:style w:type="paragraph" w:customStyle="1" w:styleId="TableText9Bullet3Single">
    <w:name w:val="*Table Text 9 Bullet #3 Single"/>
    <w:basedOn w:val="TableText10Bullet3Single"/>
    <w:qFormat/>
    <w:rsid w:val="00DB3371"/>
    <w:rPr>
      <w:sz w:val="18"/>
    </w:rPr>
  </w:style>
  <w:style w:type="paragraph" w:customStyle="1" w:styleId="TableText9Double">
    <w:name w:val="*Table Text 9 Double"/>
    <w:basedOn w:val="TableText10Double"/>
    <w:qFormat/>
    <w:rsid w:val="00DB3371"/>
    <w:rPr>
      <w:sz w:val="18"/>
    </w:rPr>
  </w:style>
  <w:style w:type="paragraph" w:customStyle="1" w:styleId="TableText9Single">
    <w:name w:val="*Table Text 9 Single"/>
    <w:basedOn w:val="TableText10Single"/>
    <w:qFormat/>
    <w:rsid w:val="00DB3371"/>
    <w:rPr>
      <w:sz w:val="18"/>
    </w:rPr>
  </w:style>
  <w:style w:type="paragraph" w:customStyle="1" w:styleId="Website">
    <w:name w:val="*Website"/>
    <w:basedOn w:val="BodyText"/>
    <w:next w:val="BodyText"/>
    <w:rsid w:val="00DB3371"/>
    <w:pPr>
      <w:ind w:left="1080" w:hanging="1080"/>
    </w:pPr>
  </w:style>
  <w:style w:type="paragraph" w:customStyle="1" w:styleId="AltNumbers0">
    <w:name w:val="~Alt Numbers"/>
    <w:basedOn w:val="AltNumbers"/>
    <w:rsid w:val="00DB3371"/>
    <w:pPr>
      <w:shd w:val="clear" w:color="auto" w:fill="DBDCDD"/>
    </w:pPr>
    <w:rPr>
      <w:color w:val="auto"/>
    </w:rPr>
  </w:style>
  <w:style w:type="paragraph" w:customStyle="1" w:styleId="AltNumbersBold0">
    <w:name w:val="~Alt Numbers Bold"/>
    <w:basedOn w:val="AltNumbersBold"/>
    <w:rsid w:val="00DB3371"/>
    <w:pPr>
      <w:shd w:val="clear" w:color="auto" w:fill="DBDCDD"/>
    </w:pPr>
    <w:rPr>
      <w:color w:val="auto"/>
    </w:rPr>
  </w:style>
  <w:style w:type="paragraph" w:customStyle="1" w:styleId="AltNumbersDouble0">
    <w:name w:val="~Alt Numbers Double"/>
    <w:basedOn w:val="AltNumbersDouble"/>
    <w:rsid w:val="00DB3371"/>
    <w:pPr>
      <w:shd w:val="clear" w:color="auto" w:fill="DBDCDD"/>
    </w:pPr>
    <w:rPr>
      <w:color w:val="auto"/>
    </w:rPr>
  </w:style>
  <w:style w:type="paragraph" w:customStyle="1" w:styleId="BlindParagraph0">
    <w:name w:val="~Blind Paragraph"/>
    <w:basedOn w:val="Normal"/>
    <w:rsid w:val="00DB3371"/>
    <w:pPr>
      <w:shd w:val="clear" w:color="auto" w:fill="DBDCDD"/>
      <w:tabs>
        <w:tab w:val="center" w:pos="4320"/>
        <w:tab w:val="right" w:pos="8640"/>
      </w:tabs>
      <w:spacing w:line="80" w:lineRule="exact"/>
    </w:pPr>
    <w:rPr>
      <w:color w:val="auto"/>
      <w:sz w:val="4"/>
      <w:szCs w:val="4"/>
    </w:rPr>
  </w:style>
  <w:style w:type="paragraph" w:customStyle="1" w:styleId="BodySingle0">
    <w:name w:val="~Body Single"/>
    <w:basedOn w:val="BodySingle"/>
    <w:rsid w:val="00DB3371"/>
    <w:pPr>
      <w:shd w:val="clear" w:color="auto" w:fill="DBDCDD"/>
    </w:pPr>
    <w:rPr>
      <w:color w:val="auto"/>
    </w:rPr>
  </w:style>
  <w:style w:type="paragraph" w:customStyle="1" w:styleId="BodyText0">
    <w:name w:val="~Body Text"/>
    <w:basedOn w:val="BodyText"/>
    <w:rsid w:val="00DB3371"/>
    <w:pPr>
      <w:shd w:val="clear" w:color="auto" w:fill="DBDCDD"/>
    </w:pPr>
    <w:rPr>
      <w:color w:val="auto"/>
    </w:rPr>
  </w:style>
  <w:style w:type="paragraph" w:customStyle="1" w:styleId="BodyTextBold0">
    <w:name w:val="~Body Text Bold"/>
    <w:basedOn w:val="BodyTextBold"/>
    <w:rsid w:val="00DB3371"/>
    <w:pPr>
      <w:shd w:val="clear" w:color="auto" w:fill="DBDCDD"/>
    </w:pPr>
  </w:style>
  <w:style w:type="paragraph" w:customStyle="1" w:styleId="Bullet1Double0">
    <w:name w:val="~Bullet #1 Double"/>
    <w:basedOn w:val="Bullet1Double"/>
    <w:rsid w:val="00DB3371"/>
    <w:pPr>
      <w:numPr>
        <w:numId w:val="0"/>
      </w:numPr>
      <w:shd w:val="clear" w:color="auto" w:fill="DBDCDD"/>
      <w:tabs>
        <w:tab w:val="clear" w:pos="360"/>
      </w:tabs>
      <w:ind w:left="360" w:hanging="360"/>
    </w:pPr>
    <w:rPr>
      <w:color w:val="auto"/>
    </w:rPr>
  </w:style>
  <w:style w:type="paragraph" w:customStyle="1" w:styleId="Bullet1Single0">
    <w:name w:val="~Bullet #1 Single"/>
    <w:basedOn w:val="BodyText"/>
    <w:rsid w:val="00DB3371"/>
    <w:pPr>
      <w:shd w:val="clear" w:color="auto" w:fill="DBDCDD"/>
      <w:tabs>
        <w:tab w:val="left" w:pos="360"/>
      </w:tabs>
      <w:spacing w:after="0"/>
    </w:pPr>
    <w:rPr>
      <w:color w:val="auto"/>
    </w:rPr>
  </w:style>
  <w:style w:type="paragraph" w:customStyle="1" w:styleId="Bullet1SubtextDouble">
    <w:name w:val="~Bullet #1 Subtext Double"/>
    <w:basedOn w:val="Bullet1SubtextDouble0"/>
    <w:rsid w:val="00DB3371"/>
    <w:pPr>
      <w:numPr>
        <w:numId w:val="13"/>
      </w:numPr>
      <w:shd w:val="clear" w:color="auto" w:fill="DBDCDD"/>
    </w:pPr>
    <w:rPr>
      <w:color w:val="auto"/>
    </w:rPr>
  </w:style>
  <w:style w:type="paragraph" w:customStyle="1" w:styleId="Bullet1SubtextSingle0">
    <w:name w:val="~Bullet #1 Subtext Single"/>
    <w:basedOn w:val="Bullet1SubtextDouble"/>
    <w:qFormat/>
    <w:rsid w:val="00DB3371"/>
    <w:pPr>
      <w:spacing w:after="0"/>
    </w:pPr>
  </w:style>
  <w:style w:type="paragraph" w:customStyle="1" w:styleId="Bullet2Double0">
    <w:name w:val="~Bullet #2 Double"/>
    <w:basedOn w:val="Bullet2Double"/>
    <w:rsid w:val="00DB3371"/>
    <w:pPr>
      <w:numPr>
        <w:numId w:val="19"/>
      </w:numPr>
      <w:shd w:val="clear" w:color="auto" w:fill="DBDCDD"/>
      <w:tabs>
        <w:tab w:val="clear" w:pos="720"/>
      </w:tabs>
    </w:pPr>
    <w:rPr>
      <w:color w:val="auto"/>
    </w:rPr>
  </w:style>
  <w:style w:type="paragraph" w:customStyle="1" w:styleId="Bullet2Single">
    <w:name w:val="~Bullet #2 Single"/>
    <w:basedOn w:val="Bullet2Double0"/>
    <w:rsid w:val="00DB3371"/>
    <w:pPr>
      <w:numPr>
        <w:numId w:val="20"/>
      </w:numPr>
      <w:spacing w:after="0"/>
    </w:pPr>
  </w:style>
  <w:style w:type="paragraph" w:customStyle="1" w:styleId="Bullet2SubtextDouble">
    <w:name w:val="~Bullet #2 Subtext Double"/>
    <w:basedOn w:val="Bullet2SubtextDouble0"/>
    <w:rsid w:val="00DB3371"/>
    <w:pPr>
      <w:numPr>
        <w:numId w:val="14"/>
      </w:numPr>
      <w:shd w:val="clear" w:color="auto" w:fill="DBDCDD"/>
      <w:tabs>
        <w:tab w:val="left" w:pos="720"/>
      </w:tabs>
    </w:pPr>
    <w:rPr>
      <w:color w:val="auto"/>
    </w:rPr>
  </w:style>
  <w:style w:type="paragraph" w:customStyle="1" w:styleId="Bullet2SubtextSingle">
    <w:name w:val="~Bullet #2 Subtext Single"/>
    <w:basedOn w:val="Bullet2SubtextSingle0"/>
    <w:rsid w:val="00DB3371"/>
    <w:pPr>
      <w:numPr>
        <w:numId w:val="15"/>
      </w:numPr>
      <w:shd w:val="clear" w:color="auto" w:fill="DBDCDD"/>
      <w:tabs>
        <w:tab w:val="left" w:pos="720"/>
      </w:tabs>
    </w:pPr>
    <w:rPr>
      <w:color w:val="auto"/>
    </w:rPr>
  </w:style>
  <w:style w:type="paragraph" w:customStyle="1" w:styleId="Bullet3Double0">
    <w:name w:val="~Bullet #3 Double"/>
    <w:basedOn w:val="Bullet3Double"/>
    <w:rsid w:val="00DB3371"/>
    <w:pPr>
      <w:numPr>
        <w:numId w:val="21"/>
      </w:numPr>
      <w:shd w:val="clear" w:color="auto" w:fill="DBDCDD"/>
    </w:pPr>
    <w:rPr>
      <w:color w:val="auto"/>
    </w:rPr>
  </w:style>
  <w:style w:type="paragraph" w:customStyle="1" w:styleId="Bullet3Single">
    <w:name w:val="~Bullet #3 Single"/>
    <w:basedOn w:val="Bullet3Single0"/>
    <w:rsid w:val="00DB3371"/>
    <w:pPr>
      <w:numPr>
        <w:numId w:val="22"/>
      </w:numPr>
      <w:shd w:val="clear" w:color="auto" w:fill="DBDCDD"/>
    </w:pPr>
    <w:rPr>
      <w:color w:val="auto"/>
    </w:rPr>
  </w:style>
  <w:style w:type="paragraph" w:customStyle="1" w:styleId="Bullet3SubtextDouble">
    <w:name w:val="~Bullet #3 Subtext Double"/>
    <w:basedOn w:val="Bullet3SubtextDouble0"/>
    <w:rsid w:val="00DB3371"/>
    <w:pPr>
      <w:numPr>
        <w:numId w:val="16"/>
      </w:numPr>
      <w:shd w:val="clear" w:color="auto" w:fill="DBDCDD"/>
    </w:pPr>
    <w:rPr>
      <w:color w:val="auto"/>
    </w:rPr>
  </w:style>
  <w:style w:type="paragraph" w:customStyle="1" w:styleId="Bullet3SubtextSingle">
    <w:name w:val="~Bullet #3 Subtext Single"/>
    <w:basedOn w:val="Bullet3SubtextSingle0"/>
    <w:rsid w:val="00DB3371"/>
    <w:pPr>
      <w:numPr>
        <w:numId w:val="17"/>
      </w:numPr>
      <w:shd w:val="clear" w:color="auto" w:fill="DBDCDD"/>
    </w:pPr>
    <w:rPr>
      <w:color w:val="auto"/>
    </w:rPr>
  </w:style>
  <w:style w:type="paragraph" w:customStyle="1" w:styleId="Bullet4Double">
    <w:name w:val="~Bullet #4 Double"/>
    <w:basedOn w:val="Normal"/>
    <w:rsid w:val="00DB3371"/>
    <w:pPr>
      <w:numPr>
        <w:numId w:val="23"/>
      </w:numPr>
      <w:shd w:val="clear" w:color="auto" w:fill="DBDCDD"/>
      <w:spacing w:after="120"/>
    </w:pPr>
    <w:rPr>
      <w:color w:val="auto"/>
    </w:rPr>
  </w:style>
  <w:style w:type="paragraph" w:customStyle="1" w:styleId="Bullet4Single">
    <w:name w:val="~Bullet #4 Single"/>
    <w:basedOn w:val="Normal"/>
    <w:rsid w:val="00DB3371"/>
    <w:pPr>
      <w:numPr>
        <w:numId w:val="24"/>
      </w:numPr>
      <w:shd w:val="clear" w:color="auto" w:fill="DBDCDD"/>
    </w:pPr>
    <w:rPr>
      <w:color w:val="auto"/>
    </w:rPr>
  </w:style>
  <w:style w:type="paragraph" w:customStyle="1" w:styleId="Bullet4SubtextSingle0">
    <w:name w:val="~Bullet #4 Subtext Single"/>
    <w:basedOn w:val="Bullet3SubtextSingle"/>
    <w:qFormat/>
    <w:rsid w:val="00DB3371"/>
    <w:pPr>
      <w:tabs>
        <w:tab w:val="clear" w:pos="1080"/>
        <w:tab w:val="left" w:pos="1440"/>
      </w:tabs>
      <w:ind w:left="1440" w:hanging="1440"/>
    </w:pPr>
  </w:style>
  <w:style w:type="paragraph" w:customStyle="1" w:styleId="Bullet4SubtextDouble0">
    <w:name w:val="~Bullet #4 Subtext Double"/>
    <w:basedOn w:val="Bullet4SubtextSingle0"/>
    <w:qFormat/>
    <w:rsid w:val="00DB3371"/>
    <w:pPr>
      <w:spacing w:after="120"/>
    </w:pPr>
  </w:style>
  <w:style w:type="paragraph" w:customStyle="1" w:styleId="Bullet5Double">
    <w:name w:val="~Bullet #5 Double"/>
    <w:basedOn w:val="Bullet5Double0"/>
    <w:rsid w:val="00DB3371"/>
    <w:pPr>
      <w:numPr>
        <w:numId w:val="25"/>
      </w:numPr>
      <w:shd w:val="clear" w:color="auto" w:fill="DBDCDD"/>
    </w:pPr>
    <w:rPr>
      <w:color w:val="auto"/>
    </w:rPr>
  </w:style>
  <w:style w:type="paragraph" w:customStyle="1" w:styleId="Bullet5Single">
    <w:name w:val="~Bullet #5 Single"/>
    <w:basedOn w:val="Bullet5Single0"/>
    <w:rsid w:val="00DB3371"/>
    <w:pPr>
      <w:numPr>
        <w:numId w:val="26"/>
      </w:numPr>
      <w:shd w:val="clear" w:color="auto" w:fill="DBDCDD"/>
    </w:pPr>
    <w:rPr>
      <w:color w:val="auto"/>
    </w:rPr>
  </w:style>
  <w:style w:type="paragraph" w:customStyle="1" w:styleId="Bullet5SubtextSingle0">
    <w:name w:val="~Bullet #5 Subtext Single"/>
    <w:basedOn w:val="Bullet4SubtextSingle0"/>
    <w:qFormat/>
    <w:rsid w:val="00DB3371"/>
    <w:pPr>
      <w:tabs>
        <w:tab w:val="clear" w:pos="1440"/>
        <w:tab w:val="left" w:pos="1800"/>
      </w:tabs>
      <w:ind w:left="1800" w:hanging="1800"/>
    </w:pPr>
  </w:style>
  <w:style w:type="paragraph" w:customStyle="1" w:styleId="Bullet5SubtextDouble0">
    <w:name w:val="~Bullet #5 Subtext Double"/>
    <w:basedOn w:val="Bullet5SubtextSingle0"/>
    <w:qFormat/>
    <w:rsid w:val="00DB3371"/>
    <w:pPr>
      <w:spacing w:after="120"/>
    </w:pPr>
  </w:style>
  <w:style w:type="paragraph" w:customStyle="1" w:styleId="BulletSubnumber">
    <w:name w:val="~Bullet Subnumber"/>
    <w:basedOn w:val="BulletSubnumber0"/>
    <w:rsid w:val="00DB3371"/>
    <w:pPr>
      <w:numPr>
        <w:numId w:val="18"/>
      </w:numPr>
      <w:shd w:val="clear" w:color="auto" w:fill="DBDCDD"/>
      <w:tabs>
        <w:tab w:val="clear" w:pos="720"/>
        <w:tab w:val="left" w:pos="360"/>
      </w:tabs>
    </w:pPr>
  </w:style>
  <w:style w:type="paragraph" w:customStyle="1" w:styleId="Figure0">
    <w:name w:val="~Figure"/>
    <w:basedOn w:val="BodyText0"/>
    <w:qFormat/>
    <w:rsid w:val="00DB3371"/>
    <w:pPr>
      <w:jc w:val="center"/>
    </w:pPr>
  </w:style>
  <w:style w:type="paragraph" w:customStyle="1" w:styleId="Heading11">
    <w:name w:val="~Heading 1"/>
    <w:basedOn w:val="Heading10"/>
    <w:next w:val="BodyText0"/>
    <w:rsid w:val="00DB3371"/>
  </w:style>
  <w:style w:type="paragraph" w:customStyle="1" w:styleId="Heading21">
    <w:name w:val="~Heading 2"/>
    <w:basedOn w:val="Heading20"/>
    <w:next w:val="BodyText0"/>
    <w:rsid w:val="00DB3371"/>
  </w:style>
  <w:style w:type="paragraph" w:customStyle="1" w:styleId="Heading31">
    <w:name w:val="~Heading 3"/>
    <w:basedOn w:val="Heading30"/>
    <w:next w:val="BodyText0"/>
    <w:rsid w:val="00DB3371"/>
  </w:style>
  <w:style w:type="paragraph" w:customStyle="1" w:styleId="Heading41">
    <w:name w:val="~Heading 4"/>
    <w:basedOn w:val="Heading40"/>
    <w:next w:val="BodyText0"/>
    <w:rsid w:val="00DB3371"/>
  </w:style>
  <w:style w:type="paragraph" w:customStyle="1" w:styleId="Heading51">
    <w:name w:val="~Heading 5"/>
    <w:basedOn w:val="Heading50"/>
    <w:next w:val="BodyText0"/>
    <w:rsid w:val="00DB3371"/>
  </w:style>
  <w:style w:type="paragraph" w:customStyle="1" w:styleId="Heading61">
    <w:name w:val="~Heading 6"/>
    <w:basedOn w:val="Heading60"/>
    <w:next w:val="BodyText0"/>
    <w:rsid w:val="00DB3371"/>
  </w:style>
  <w:style w:type="paragraph" w:customStyle="1" w:styleId="HeadingManual10">
    <w:name w:val="~Heading Manual#1"/>
    <w:basedOn w:val="HeadingManual1"/>
    <w:next w:val="BodyText0"/>
    <w:rsid w:val="00DB3371"/>
    <w:pPr>
      <w:tabs>
        <w:tab w:val="left" w:pos="907"/>
      </w:tabs>
    </w:pPr>
  </w:style>
  <w:style w:type="paragraph" w:customStyle="1" w:styleId="HeadingManual20">
    <w:name w:val="~Heading Manual#2"/>
    <w:basedOn w:val="HeadingManual2"/>
    <w:next w:val="BodyText0"/>
    <w:rsid w:val="00DB3371"/>
  </w:style>
  <w:style w:type="paragraph" w:customStyle="1" w:styleId="HeadingManual30">
    <w:name w:val="~Heading Manual#3"/>
    <w:basedOn w:val="HeadingManual3"/>
    <w:next w:val="BodyText0"/>
    <w:rsid w:val="00DB3371"/>
  </w:style>
  <w:style w:type="paragraph" w:customStyle="1" w:styleId="HeadingManual40">
    <w:name w:val="~Heading Manual#4"/>
    <w:basedOn w:val="HeadingManual4"/>
    <w:next w:val="BodyText0"/>
    <w:rsid w:val="00DB3371"/>
  </w:style>
  <w:style w:type="paragraph" w:customStyle="1" w:styleId="HeadingManual50">
    <w:name w:val="~Heading Manual#5"/>
    <w:basedOn w:val="HeadingManual5"/>
    <w:next w:val="BodyText0"/>
    <w:rsid w:val="00DB3371"/>
  </w:style>
  <w:style w:type="paragraph" w:customStyle="1" w:styleId="HeadingManual60">
    <w:name w:val="~Heading Manual#6"/>
    <w:basedOn w:val="HeadingManual6"/>
    <w:next w:val="BodyText0"/>
    <w:rsid w:val="00DB3371"/>
    <w:pPr>
      <w:tabs>
        <w:tab w:val="clear" w:pos="432"/>
      </w:tabs>
      <w:ind w:left="1800" w:hanging="1800"/>
    </w:pPr>
  </w:style>
  <w:style w:type="paragraph" w:customStyle="1" w:styleId="InfoText0">
    <w:name w:val="~Info Text"/>
    <w:basedOn w:val="InfoText"/>
    <w:rsid w:val="00DB3371"/>
    <w:pPr>
      <w:shd w:val="clear" w:color="auto" w:fill="DBDCDD"/>
    </w:pPr>
    <w:rPr>
      <w:color w:val="auto"/>
    </w:rPr>
  </w:style>
  <w:style w:type="paragraph" w:customStyle="1" w:styleId="Numbers1Single0">
    <w:name w:val="~Numbers #1 Single"/>
    <w:basedOn w:val="Bullet1Single0"/>
    <w:rsid w:val="00DB3371"/>
  </w:style>
  <w:style w:type="paragraph" w:customStyle="1" w:styleId="Numbers0">
    <w:name w:val="~Numbers"/>
    <w:basedOn w:val="Numbers1Single0"/>
    <w:qFormat/>
    <w:rsid w:val="00DB3371"/>
  </w:style>
  <w:style w:type="paragraph" w:customStyle="1" w:styleId="Numbers1Double0">
    <w:name w:val="~Numbers #1 Double"/>
    <w:basedOn w:val="Bullet1Double0"/>
    <w:qFormat/>
    <w:rsid w:val="00DB3371"/>
  </w:style>
  <w:style w:type="paragraph" w:customStyle="1" w:styleId="Numbers2Double0">
    <w:name w:val="~Numbers #2 Double"/>
    <w:basedOn w:val="Bullet2Double0"/>
    <w:qFormat/>
    <w:rsid w:val="00DB3371"/>
    <w:pPr>
      <w:tabs>
        <w:tab w:val="clear" w:pos="360"/>
        <w:tab w:val="left" w:pos="180"/>
      </w:tabs>
    </w:pPr>
  </w:style>
  <w:style w:type="paragraph" w:customStyle="1" w:styleId="Numbers2Single0">
    <w:name w:val="~Numbers #2 Single"/>
    <w:basedOn w:val="Bullet2Single"/>
    <w:qFormat/>
    <w:rsid w:val="00DB3371"/>
    <w:pPr>
      <w:tabs>
        <w:tab w:val="clear" w:pos="360"/>
        <w:tab w:val="left" w:pos="180"/>
      </w:tabs>
    </w:pPr>
  </w:style>
  <w:style w:type="paragraph" w:customStyle="1" w:styleId="Numbers3Double0">
    <w:name w:val="~Numbers #3 Double"/>
    <w:basedOn w:val="Bullet3Double0"/>
    <w:qFormat/>
    <w:rsid w:val="00DB3371"/>
    <w:pPr>
      <w:tabs>
        <w:tab w:val="clear" w:pos="720"/>
        <w:tab w:val="left" w:pos="360"/>
      </w:tabs>
    </w:pPr>
  </w:style>
  <w:style w:type="paragraph" w:customStyle="1" w:styleId="Numbers3Single0">
    <w:name w:val="~Numbers #3 Single"/>
    <w:basedOn w:val="Bullet3Single"/>
    <w:qFormat/>
    <w:rsid w:val="00DB3371"/>
    <w:pPr>
      <w:tabs>
        <w:tab w:val="clear" w:pos="720"/>
        <w:tab w:val="left" w:pos="360"/>
      </w:tabs>
    </w:pPr>
  </w:style>
  <w:style w:type="paragraph" w:customStyle="1" w:styleId="Numbers4Double0">
    <w:name w:val="~Numbers #4 Double"/>
    <w:basedOn w:val="Bullet4Double"/>
    <w:qFormat/>
    <w:rsid w:val="00DB3371"/>
    <w:pPr>
      <w:tabs>
        <w:tab w:val="clear" w:pos="1080"/>
        <w:tab w:val="left" w:pos="540"/>
      </w:tabs>
    </w:pPr>
  </w:style>
  <w:style w:type="paragraph" w:customStyle="1" w:styleId="Numbers4Single0">
    <w:name w:val="~Numbers #4 Single"/>
    <w:basedOn w:val="Bullet4Single"/>
    <w:qFormat/>
    <w:rsid w:val="00DB3371"/>
    <w:pPr>
      <w:tabs>
        <w:tab w:val="clear" w:pos="1080"/>
        <w:tab w:val="left" w:pos="540"/>
      </w:tabs>
    </w:pPr>
  </w:style>
  <w:style w:type="paragraph" w:customStyle="1" w:styleId="Numbers5Double0">
    <w:name w:val="~Numbers #5 Double"/>
    <w:basedOn w:val="Bullet5Double"/>
    <w:qFormat/>
    <w:rsid w:val="00DB3371"/>
    <w:pPr>
      <w:tabs>
        <w:tab w:val="clear" w:pos="1440"/>
        <w:tab w:val="left" w:pos="720"/>
      </w:tabs>
    </w:pPr>
  </w:style>
  <w:style w:type="paragraph" w:customStyle="1" w:styleId="Numbers5Single0">
    <w:name w:val="~Numbers #5 Single"/>
    <w:basedOn w:val="Bullet5Single"/>
    <w:qFormat/>
    <w:rsid w:val="00DB3371"/>
    <w:pPr>
      <w:tabs>
        <w:tab w:val="clear" w:pos="1440"/>
        <w:tab w:val="left" w:pos="720"/>
      </w:tabs>
    </w:pPr>
  </w:style>
  <w:style w:type="paragraph" w:customStyle="1" w:styleId="NumbersAuto0">
    <w:name w:val="~Numbers (Auto)"/>
    <w:basedOn w:val="NumbersAutoSingle"/>
    <w:rsid w:val="00DB3371"/>
    <w:pPr>
      <w:numPr>
        <w:numId w:val="0"/>
      </w:numPr>
      <w:shd w:val="clear" w:color="auto" w:fill="DBDCDD"/>
      <w:tabs>
        <w:tab w:val="left" w:pos="360"/>
      </w:tabs>
      <w:ind w:left="360" w:hanging="360"/>
    </w:pPr>
  </w:style>
  <w:style w:type="paragraph" w:customStyle="1" w:styleId="NumbersAutoBold0">
    <w:name w:val="~Numbers (Auto) Bold"/>
    <w:basedOn w:val="NumbersAutoBold"/>
    <w:rsid w:val="00DB3371"/>
    <w:pPr>
      <w:numPr>
        <w:numId w:val="0"/>
      </w:numPr>
      <w:shd w:val="clear" w:color="auto" w:fill="DBDCDD"/>
      <w:tabs>
        <w:tab w:val="left" w:pos="360"/>
      </w:tabs>
      <w:ind w:left="360" w:hanging="360"/>
    </w:pPr>
    <w:rPr>
      <w:color w:val="auto"/>
    </w:rPr>
  </w:style>
  <w:style w:type="paragraph" w:customStyle="1" w:styleId="NumbersAutoDouble0">
    <w:name w:val="~Numbers (Auto) Double"/>
    <w:basedOn w:val="NumbersAutoDouble"/>
    <w:rsid w:val="00DB3371"/>
    <w:pPr>
      <w:numPr>
        <w:numId w:val="0"/>
      </w:numPr>
      <w:shd w:val="clear" w:color="auto" w:fill="DBDCDD"/>
      <w:tabs>
        <w:tab w:val="left" w:pos="360"/>
      </w:tabs>
      <w:ind w:left="360" w:hanging="360"/>
    </w:pPr>
    <w:rPr>
      <w:color w:val="auto"/>
    </w:rPr>
  </w:style>
  <w:style w:type="paragraph" w:customStyle="1" w:styleId="NumbersBold0">
    <w:name w:val="~Numbers Bold"/>
    <w:basedOn w:val="NumbersBold"/>
    <w:rsid w:val="00DB3371"/>
    <w:pPr>
      <w:shd w:val="clear" w:color="auto" w:fill="DBDCDD"/>
    </w:pPr>
  </w:style>
  <w:style w:type="paragraph" w:customStyle="1" w:styleId="NumbersDouble0">
    <w:name w:val="~Numbers Double"/>
    <w:basedOn w:val="Numbers1Double0"/>
    <w:rsid w:val="00DB3371"/>
  </w:style>
  <w:style w:type="paragraph" w:customStyle="1" w:styleId="Subheading0">
    <w:name w:val="~Subheading"/>
    <w:basedOn w:val="Subheading"/>
    <w:next w:val="BodyText0"/>
    <w:rsid w:val="00DB3371"/>
    <w:pPr>
      <w:shd w:val="clear" w:color="auto" w:fill="DBDCDD"/>
    </w:pPr>
  </w:style>
  <w:style w:type="paragraph" w:customStyle="1" w:styleId="TableText10Bold0">
    <w:name w:val="~Table Text 10 Bold"/>
    <w:basedOn w:val="TableText10Bold"/>
    <w:rsid w:val="00DB3371"/>
    <w:pPr>
      <w:shd w:val="clear" w:color="auto" w:fill="DBDCDD"/>
    </w:pPr>
    <w:rPr>
      <w:color w:val="auto"/>
    </w:rPr>
  </w:style>
  <w:style w:type="paragraph" w:customStyle="1" w:styleId="TableHeading100">
    <w:name w:val="~Table Heading 10"/>
    <w:basedOn w:val="TableText10Bold0"/>
    <w:rsid w:val="00DB3371"/>
    <w:pPr>
      <w:keepNext/>
      <w:jc w:val="center"/>
    </w:pPr>
  </w:style>
  <w:style w:type="paragraph" w:customStyle="1" w:styleId="TableHeading110">
    <w:name w:val="~Table Heading 11"/>
    <w:basedOn w:val="TableHeading100"/>
    <w:rsid w:val="00DB3371"/>
    <w:rPr>
      <w:sz w:val="22"/>
    </w:rPr>
  </w:style>
  <w:style w:type="paragraph" w:customStyle="1" w:styleId="TableHeading80">
    <w:name w:val="~Table Heading 8"/>
    <w:basedOn w:val="TableHeading100"/>
    <w:rsid w:val="00DB3371"/>
    <w:rPr>
      <w:sz w:val="16"/>
    </w:rPr>
  </w:style>
  <w:style w:type="paragraph" w:customStyle="1" w:styleId="TableHeading90">
    <w:name w:val="~Table Heading 9"/>
    <w:basedOn w:val="TableHeading100"/>
    <w:qFormat/>
    <w:rsid w:val="00DB3371"/>
    <w:rPr>
      <w:sz w:val="18"/>
    </w:rPr>
  </w:style>
  <w:style w:type="paragraph" w:customStyle="1" w:styleId="TableofContents0">
    <w:name w:val="~Table of Contents"/>
    <w:basedOn w:val="TableofContents"/>
    <w:next w:val="BodyText0"/>
    <w:rsid w:val="00DB3371"/>
    <w:pPr>
      <w:shd w:val="clear" w:color="auto" w:fill="DBDCDD"/>
    </w:pPr>
  </w:style>
  <w:style w:type="paragraph" w:customStyle="1" w:styleId="TableText10BoldDouble0">
    <w:name w:val="~Table Text 10 Bold Double"/>
    <w:basedOn w:val="TableText10BoldDouble"/>
    <w:rsid w:val="00DB3371"/>
    <w:pPr>
      <w:shd w:val="clear" w:color="auto" w:fill="DBDCDD"/>
    </w:pPr>
  </w:style>
  <w:style w:type="paragraph" w:customStyle="1" w:styleId="TableText10BoldSingle0">
    <w:name w:val="~Table Text 10 Bold Single"/>
    <w:basedOn w:val="TableText10BoldSingle"/>
    <w:rsid w:val="00DB3371"/>
    <w:pPr>
      <w:shd w:val="clear" w:color="auto" w:fill="DBDCDD"/>
    </w:pPr>
  </w:style>
  <w:style w:type="paragraph" w:customStyle="1" w:styleId="TableText10Bullet1Double0">
    <w:name w:val="~Table Text 10 Bullet #1 Double"/>
    <w:basedOn w:val="TableText10Bullet1Double"/>
    <w:qFormat/>
    <w:rsid w:val="00DB3371"/>
    <w:pPr>
      <w:shd w:val="clear" w:color="auto" w:fill="DBDCDD"/>
    </w:pPr>
  </w:style>
  <w:style w:type="paragraph" w:customStyle="1" w:styleId="TableText10Bullet1Single0">
    <w:name w:val="~Table Text 10 Bullet #1 Single"/>
    <w:basedOn w:val="TableText10Bullet1Single"/>
    <w:qFormat/>
    <w:rsid w:val="00DB3371"/>
    <w:pPr>
      <w:shd w:val="clear" w:color="auto" w:fill="DBDCDD"/>
      <w:ind w:left="216" w:hanging="216"/>
    </w:pPr>
  </w:style>
  <w:style w:type="paragraph" w:customStyle="1" w:styleId="TableText10Bullet2Double0">
    <w:name w:val="~Table Text 10 Bullet #2 Double"/>
    <w:basedOn w:val="TableText10Bullet2Double"/>
    <w:qFormat/>
    <w:rsid w:val="00DB3371"/>
    <w:pPr>
      <w:shd w:val="clear" w:color="auto" w:fill="DBDCDD"/>
      <w:ind w:left="432" w:hanging="216"/>
    </w:pPr>
  </w:style>
  <w:style w:type="paragraph" w:customStyle="1" w:styleId="TableText10Bullet2Single0">
    <w:name w:val="~Table Text 10 Bullet #2 Single"/>
    <w:basedOn w:val="TableText10Bullet2Single"/>
    <w:qFormat/>
    <w:rsid w:val="00DB3371"/>
    <w:pPr>
      <w:shd w:val="clear" w:color="auto" w:fill="DBDCDD"/>
      <w:ind w:left="432" w:hanging="216"/>
    </w:pPr>
  </w:style>
  <w:style w:type="paragraph" w:customStyle="1" w:styleId="TableText10Bullet3Double0">
    <w:name w:val="~Table Text 10 Bullet #3 Double"/>
    <w:basedOn w:val="TableText10Bullet3Double"/>
    <w:qFormat/>
    <w:rsid w:val="00DB3371"/>
    <w:pPr>
      <w:shd w:val="clear" w:color="auto" w:fill="DBDCDD"/>
    </w:pPr>
  </w:style>
  <w:style w:type="paragraph" w:customStyle="1" w:styleId="TableText10Bullet3Single0">
    <w:name w:val="~Table Text 10 Bullet #3 Single"/>
    <w:basedOn w:val="TableText10Bullet3Single"/>
    <w:qFormat/>
    <w:rsid w:val="00DB3371"/>
    <w:pPr>
      <w:shd w:val="clear" w:color="auto" w:fill="DBDCDD"/>
    </w:pPr>
  </w:style>
  <w:style w:type="paragraph" w:customStyle="1" w:styleId="TableText10Double0">
    <w:name w:val="~Table Text 10 Double"/>
    <w:basedOn w:val="TableText10Double"/>
    <w:rsid w:val="00DB3371"/>
    <w:pPr>
      <w:shd w:val="clear" w:color="auto" w:fill="DBDCDD"/>
    </w:pPr>
    <w:rPr>
      <w:color w:val="auto"/>
    </w:rPr>
  </w:style>
  <w:style w:type="paragraph" w:customStyle="1" w:styleId="TableText10Single0">
    <w:name w:val="~Table Text 10 Single"/>
    <w:basedOn w:val="TableText10Single"/>
    <w:rsid w:val="00DB3371"/>
    <w:pPr>
      <w:shd w:val="clear" w:color="auto" w:fill="DBDCDD"/>
    </w:pPr>
    <w:rPr>
      <w:color w:val="auto"/>
    </w:rPr>
  </w:style>
  <w:style w:type="paragraph" w:customStyle="1" w:styleId="TableText11Bold0">
    <w:name w:val="~Table Text 11 Bold"/>
    <w:basedOn w:val="TableText11Bold"/>
    <w:rsid w:val="00DB3371"/>
    <w:pPr>
      <w:shd w:val="clear" w:color="auto" w:fill="DBDCDD"/>
    </w:pPr>
    <w:rPr>
      <w:color w:val="auto"/>
    </w:rPr>
  </w:style>
  <w:style w:type="paragraph" w:customStyle="1" w:styleId="TableText11BoldDouble0">
    <w:name w:val="~Table Text 11 Bold Double"/>
    <w:basedOn w:val="TableText11BoldDouble"/>
    <w:rsid w:val="00DB3371"/>
    <w:pPr>
      <w:shd w:val="clear" w:color="auto" w:fill="DBDCDD"/>
    </w:pPr>
  </w:style>
  <w:style w:type="paragraph" w:customStyle="1" w:styleId="TableText11BoldSingle0">
    <w:name w:val="~Table Text 11 Bold Single"/>
    <w:basedOn w:val="TableText11BoldSingle"/>
    <w:rsid w:val="00DB3371"/>
    <w:pPr>
      <w:shd w:val="clear" w:color="auto" w:fill="DBDCDD"/>
    </w:pPr>
  </w:style>
  <w:style w:type="paragraph" w:customStyle="1" w:styleId="TableText11Bullet1Double0">
    <w:name w:val="~Table Text 11 Bullet #1 Double"/>
    <w:basedOn w:val="TableText11Bullet1Double"/>
    <w:qFormat/>
    <w:rsid w:val="00DB3371"/>
    <w:pPr>
      <w:shd w:val="clear" w:color="auto" w:fill="DBDCDD"/>
    </w:pPr>
  </w:style>
  <w:style w:type="paragraph" w:customStyle="1" w:styleId="TableText11Bullet1Single0">
    <w:name w:val="~Table Text 11 Bullet #1 Single"/>
    <w:basedOn w:val="TableText11Bullet1Single"/>
    <w:qFormat/>
    <w:rsid w:val="00DB3371"/>
    <w:pPr>
      <w:shd w:val="clear" w:color="auto" w:fill="DBDCDD"/>
    </w:pPr>
  </w:style>
  <w:style w:type="paragraph" w:customStyle="1" w:styleId="TableText11Bullet2Double0">
    <w:name w:val="~Table Text 11 Bullet #2 Double"/>
    <w:basedOn w:val="TableText11Bullet2Double"/>
    <w:qFormat/>
    <w:rsid w:val="00DB3371"/>
    <w:pPr>
      <w:shd w:val="clear" w:color="auto" w:fill="DBDCDD"/>
      <w:ind w:left="432" w:hanging="216"/>
    </w:pPr>
  </w:style>
  <w:style w:type="paragraph" w:customStyle="1" w:styleId="TableText11Bullet2Single0">
    <w:name w:val="~Table Text 11 Bullet #2 Single"/>
    <w:basedOn w:val="TableText11Bullet2Single"/>
    <w:qFormat/>
    <w:rsid w:val="00DB3371"/>
    <w:pPr>
      <w:shd w:val="clear" w:color="auto" w:fill="DBDCDD"/>
    </w:pPr>
  </w:style>
  <w:style w:type="paragraph" w:customStyle="1" w:styleId="TableText11Bullet3Double0">
    <w:name w:val="~Table Text 11 Bullet #3 Double"/>
    <w:basedOn w:val="TableText11Bullet3Double"/>
    <w:qFormat/>
    <w:rsid w:val="00DB3371"/>
    <w:pPr>
      <w:shd w:val="clear" w:color="auto" w:fill="DBDCDD"/>
    </w:pPr>
  </w:style>
  <w:style w:type="paragraph" w:customStyle="1" w:styleId="TableText11Bullet3Single0">
    <w:name w:val="~Table Text 11 Bullet #3 Single"/>
    <w:basedOn w:val="TableText11Bullet3Single"/>
    <w:qFormat/>
    <w:rsid w:val="00DB3371"/>
    <w:pPr>
      <w:shd w:val="clear" w:color="auto" w:fill="DBDCDD"/>
    </w:pPr>
  </w:style>
  <w:style w:type="paragraph" w:customStyle="1" w:styleId="TableText11Double0">
    <w:name w:val="~Table Text 11 Double"/>
    <w:basedOn w:val="TableText11Double"/>
    <w:rsid w:val="00DB3371"/>
    <w:pPr>
      <w:shd w:val="clear" w:color="auto" w:fill="DBDCDD"/>
    </w:pPr>
    <w:rPr>
      <w:color w:val="auto"/>
    </w:rPr>
  </w:style>
  <w:style w:type="paragraph" w:customStyle="1" w:styleId="TableText11Single0">
    <w:name w:val="~Table Text 11 Single"/>
    <w:basedOn w:val="TableText11Single"/>
    <w:rsid w:val="00DB3371"/>
    <w:pPr>
      <w:shd w:val="clear" w:color="auto" w:fill="DBDCDD"/>
    </w:pPr>
    <w:rPr>
      <w:color w:val="auto"/>
    </w:rPr>
  </w:style>
  <w:style w:type="paragraph" w:customStyle="1" w:styleId="TableText8Bold0">
    <w:name w:val="~Table Text 8 Bold"/>
    <w:basedOn w:val="TableText8Bold"/>
    <w:rsid w:val="00DB3371"/>
    <w:pPr>
      <w:shd w:val="clear" w:color="auto" w:fill="DBDCDD"/>
    </w:pPr>
    <w:rPr>
      <w:color w:val="auto"/>
    </w:rPr>
  </w:style>
  <w:style w:type="paragraph" w:customStyle="1" w:styleId="TableText8BoldDouble0">
    <w:name w:val="~Table Text 8 Bold Double"/>
    <w:basedOn w:val="TableText8BoldDouble"/>
    <w:rsid w:val="00DB3371"/>
    <w:pPr>
      <w:shd w:val="clear" w:color="auto" w:fill="DBDCDD"/>
    </w:pPr>
  </w:style>
  <w:style w:type="paragraph" w:customStyle="1" w:styleId="TableText8BoldSingle0">
    <w:name w:val="~Table Text 8 Bold Single"/>
    <w:basedOn w:val="TableText8BoldSingle"/>
    <w:rsid w:val="00DB3371"/>
    <w:pPr>
      <w:shd w:val="clear" w:color="auto" w:fill="DBDCDD"/>
    </w:pPr>
  </w:style>
  <w:style w:type="paragraph" w:customStyle="1" w:styleId="TableText8Bullet1Double0">
    <w:name w:val="~Table Text 8 Bullet #1 Double"/>
    <w:basedOn w:val="TableText8Bullet1Single"/>
    <w:qFormat/>
    <w:rsid w:val="00DB3371"/>
    <w:pPr>
      <w:shd w:val="clear" w:color="auto" w:fill="DBDCDD"/>
    </w:pPr>
  </w:style>
  <w:style w:type="paragraph" w:customStyle="1" w:styleId="TableText8Bullet1Single0">
    <w:name w:val="~Table Text 8 Bullet #1 Single"/>
    <w:basedOn w:val="TableText8Bullet1Single"/>
    <w:qFormat/>
    <w:rsid w:val="00DB3371"/>
    <w:pPr>
      <w:shd w:val="clear" w:color="auto" w:fill="DBDCDD"/>
    </w:pPr>
  </w:style>
  <w:style w:type="paragraph" w:customStyle="1" w:styleId="TableText8Bullet2Double0">
    <w:name w:val="~Table Text 8 Bullet #2 Double"/>
    <w:basedOn w:val="TableText8Bullet2Double"/>
    <w:qFormat/>
    <w:rsid w:val="00DB3371"/>
    <w:pPr>
      <w:shd w:val="clear" w:color="auto" w:fill="DBDCDD"/>
    </w:pPr>
  </w:style>
  <w:style w:type="paragraph" w:customStyle="1" w:styleId="TableText8Bullet2Single0">
    <w:name w:val="~Table Text 8 Bullet #2 Single"/>
    <w:basedOn w:val="TableText8Bullet2Single"/>
    <w:qFormat/>
    <w:rsid w:val="00DB3371"/>
    <w:pPr>
      <w:shd w:val="clear" w:color="auto" w:fill="DBDCDD"/>
    </w:pPr>
  </w:style>
  <w:style w:type="paragraph" w:customStyle="1" w:styleId="TableText8Bullet3Double0">
    <w:name w:val="~Table Text 8 Bullet #3 Double"/>
    <w:basedOn w:val="TableText8Bullet3Double"/>
    <w:qFormat/>
    <w:rsid w:val="00DB3371"/>
    <w:pPr>
      <w:shd w:val="clear" w:color="auto" w:fill="DBDCDD"/>
    </w:pPr>
  </w:style>
  <w:style w:type="paragraph" w:customStyle="1" w:styleId="TableText8Bullet3Single0">
    <w:name w:val="~Table Text 8 Bullet #3 Single"/>
    <w:basedOn w:val="TableText8Bullet3Single"/>
    <w:qFormat/>
    <w:rsid w:val="00DB3371"/>
    <w:pPr>
      <w:shd w:val="clear" w:color="auto" w:fill="DBDCDD"/>
    </w:pPr>
  </w:style>
  <w:style w:type="paragraph" w:customStyle="1" w:styleId="TableText8Double0">
    <w:name w:val="~Table Text 8 Double"/>
    <w:basedOn w:val="TableText8Double"/>
    <w:rsid w:val="00DB3371"/>
    <w:pPr>
      <w:shd w:val="clear" w:color="auto" w:fill="DBDCDD"/>
    </w:pPr>
    <w:rPr>
      <w:color w:val="auto"/>
    </w:rPr>
  </w:style>
  <w:style w:type="paragraph" w:customStyle="1" w:styleId="TableText8Single0">
    <w:name w:val="~Table Text 8 Single"/>
    <w:basedOn w:val="TableText8Single"/>
    <w:rsid w:val="00DB3371"/>
    <w:pPr>
      <w:shd w:val="clear" w:color="auto" w:fill="DBDCDD"/>
    </w:pPr>
    <w:rPr>
      <w:color w:val="auto"/>
    </w:rPr>
  </w:style>
  <w:style w:type="paragraph" w:customStyle="1" w:styleId="TableText9Bold0">
    <w:name w:val="~Table Text 9 Bold"/>
    <w:basedOn w:val="TableText9Bold"/>
    <w:qFormat/>
    <w:rsid w:val="00DB3371"/>
    <w:pPr>
      <w:shd w:val="clear" w:color="auto" w:fill="DBDCDD"/>
    </w:pPr>
  </w:style>
  <w:style w:type="paragraph" w:customStyle="1" w:styleId="TableText9BoldDouble0">
    <w:name w:val="~Table Text 9 Bold Double"/>
    <w:basedOn w:val="TableText9BoldDouble"/>
    <w:qFormat/>
    <w:rsid w:val="00DB3371"/>
    <w:pPr>
      <w:shd w:val="clear" w:color="auto" w:fill="DBDCDD"/>
    </w:pPr>
  </w:style>
  <w:style w:type="paragraph" w:customStyle="1" w:styleId="TableText9BoldSingle0">
    <w:name w:val="~Table Text 9 Bold Single"/>
    <w:basedOn w:val="TableText9BoldSingle"/>
    <w:qFormat/>
    <w:rsid w:val="00DB3371"/>
    <w:pPr>
      <w:shd w:val="clear" w:color="auto" w:fill="DBDCDD"/>
    </w:pPr>
  </w:style>
  <w:style w:type="paragraph" w:customStyle="1" w:styleId="TableText9Bullet1Double0">
    <w:name w:val="~Table Text 9 Bullet #1 Double"/>
    <w:basedOn w:val="TableText9Bullet1Double"/>
    <w:qFormat/>
    <w:rsid w:val="00DB3371"/>
    <w:pPr>
      <w:shd w:val="clear" w:color="auto" w:fill="DBDCDD"/>
    </w:pPr>
  </w:style>
  <w:style w:type="paragraph" w:customStyle="1" w:styleId="TableText9Bullet1Single0">
    <w:name w:val="~Table Text 9 Bullet #1 Single"/>
    <w:basedOn w:val="TableText9Bullet1Single"/>
    <w:qFormat/>
    <w:rsid w:val="00DB3371"/>
    <w:pPr>
      <w:shd w:val="clear" w:color="auto" w:fill="DBDCDD"/>
    </w:pPr>
  </w:style>
  <w:style w:type="paragraph" w:customStyle="1" w:styleId="TableText9Bullet2Double0">
    <w:name w:val="~Table Text 9 Bullet #2 Double"/>
    <w:basedOn w:val="TableText9Bullet2Double"/>
    <w:qFormat/>
    <w:rsid w:val="00DB3371"/>
    <w:pPr>
      <w:shd w:val="clear" w:color="auto" w:fill="DBDCDD"/>
    </w:pPr>
  </w:style>
  <w:style w:type="paragraph" w:customStyle="1" w:styleId="TableText9Bullet2Single0">
    <w:name w:val="~Table Text 9 Bullet #2 Single"/>
    <w:basedOn w:val="TableText9Bullet2Single"/>
    <w:qFormat/>
    <w:rsid w:val="00DB3371"/>
    <w:pPr>
      <w:shd w:val="clear" w:color="auto" w:fill="DBDCDD"/>
    </w:pPr>
  </w:style>
  <w:style w:type="paragraph" w:customStyle="1" w:styleId="TableText9Bullet3Double0">
    <w:name w:val="~Table Text 9 Bullet #3 Double"/>
    <w:basedOn w:val="TableText9Bullet3Double"/>
    <w:qFormat/>
    <w:rsid w:val="00DB3371"/>
    <w:pPr>
      <w:shd w:val="clear" w:color="auto" w:fill="DBDCDD"/>
    </w:pPr>
  </w:style>
  <w:style w:type="paragraph" w:customStyle="1" w:styleId="TableText9Bullet3Single0">
    <w:name w:val="~Table Text 9 Bullet #3 Single"/>
    <w:basedOn w:val="TableText9Bullet3Single"/>
    <w:qFormat/>
    <w:rsid w:val="00DB3371"/>
    <w:pPr>
      <w:shd w:val="clear" w:color="auto" w:fill="DBDCDD"/>
    </w:pPr>
  </w:style>
  <w:style w:type="paragraph" w:customStyle="1" w:styleId="TableText9Double0">
    <w:name w:val="~Table Text 9 Double"/>
    <w:basedOn w:val="TableText9Double"/>
    <w:qFormat/>
    <w:rsid w:val="00DB3371"/>
    <w:pPr>
      <w:shd w:val="clear" w:color="auto" w:fill="DBDCDD"/>
    </w:pPr>
  </w:style>
  <w:style w:type="paragraph" w:customStyle="1" w:styleId="TableText9Single0">
    <w:name w:val="~Table Text 9 Single"/>
    <w:basedOn w:val="TableText9Single"/>
    <w:qFormat/>
    <w:rsid w:val="00DB3371"/>
    <w:pPr>
      <w:shd w:val="clear" w:color="auto" w:fill="DBDCDD"/>
    </w:pPr>
  </w:style>
  <w:style w:type="paragraph" w:customStyle="1" w:styleId="TableFigureCaption0">
    <w:name w:val="~Table/Figure Caption"/>
    <w:basedOn w:val="TableFigureCaption"/>
    <w:rsid w:val="00DB3371"/>
    <w:pPr>
      <w:shd w:val="clear" w:color="auto" w:fill="DBDCDD"/>
    </w:pPr>
  </w:style>
  <w:style w:type="paragraph" w:styleId="BalloonText">
    <w:name w:val="Balloon Text"/>
    <w:basedOn w:val="Normal"/>
    <w:link w:val="BalloonTextChar"/>
    <w:semiHidden/>
    <w:rsid w:val="00DB3371"/>
    <w:rPr>
      <w:rFonts w:ascii="Tahoma" w:hAnsi="Tahoma" w:cs="Tahoma"/>
      <w:sz w:val="16"/>
      <w:szCs w:val="16"/>
    </w:rPr>
  </w:style>
  <w:style w:type="character" w:customStyle="1" w:styleId="BalloonTextChar">
    <w:name w:val="Balloon Text Char"/>
    <w:basedOn w:val="DefaultParagraphFont"/>
    <w:link w:val="BalloonText"/>
    <w:semiHidden/>
    <w:rsid w:val="00DB3371"/>
    <w:rPr>
      <w:rFonts w:ascii="Tahoma" w:eastAsia="PMingLiU" w:hAnsi="Tahoma" w:cs="Tahoma"/>
      <w:color w:val="000000"/>
      <w:sz w:val="16"/>
      <w:szCs w:val="16"/>
    </w:rPr>
  </w:style>
  <w:style w:type="paragraph" w:styleId="Caption">
    <w:name w:val="caption"/>
    <w:basedOn w:val="BodyText"/>
    <w:next w:val="BodyText"/>
    <w:qFormat/>
    <w:rsid w:val="00DB3371"/>
    <w:rPr>
      <w:b/>
      <w:bCs/>
      <w:sz w:val="20"/>
    </w:rPr>
  </w:style>
  <w:style w:type="character" w:styleId="CommentReference">
    <w:name w:val="annotation reference"/>
    <w:uiPriority w:val="99"/>
    <w:semiHidden/>
    <w:rsid w:val="00DB3371"/>
    <w:rPr>
      <w:sz w:val="16"/>
      <w:szCs w:val="16"/>
    </w:rPr>
  </w:style>
  <w:style w:type="paragraph" w:styleId="CommentText">
    <w:name w:val="annotation text"/>
    <w:basedOn w:val="Normal"/>
    <w:link w:val="CommentTextChar"/>
    <w:uiPriority w:val="99"/>
    <w:semiHidden/>
    <w:rsid w:val="00DB3371"/>
    <w:rPr>
      <w:sz w:val="20"/>
    </w:rPr>
  </w:style>
  <w:style w:type="character" w:customStyle="1" w:styleId="CommentTextChar">
    <w:name w:val="Comment Text Char"/>
    <w:basedOn w:val="DefaultParagraphFont"/>
    <w:link w:val="CommentText"/>
    <w:uiPriority w:val="99"/>
    <w:semiHidden/>
    <w:rsid w:val="00DB3371"/>
    <w:rPr>
      <w:rFonts w:ascii="Arial" w:eastAsia="PMingLiU" w:hAnsi="Arial" w:cs="Times New Roman"/>
      <w:color w:val="000000"/>
      <w:sz w:val="20"/>
      <w:szCs w:val="20"/>
    </w:rPr>
  </w:style>
  <w:style w:type="paragraph" w:styleId="CommentSubject">
    <w:name w:val="annotation subject"/>
    <w:basedOn w:val="CommentText"/>
    <w:next w:val="CommentText"/>
    <w:link w:val="CommentSubjectChar"/>
    <w:semiHidden/>
    <w:rsid w:val="00DB3371"/>
    <w:rPr>
      <w:b/>
      <w:bCs/>
    </w:rPr>
  </w:style>
  <w:style w:type="character" w:customStyle="1" w:styleId="CommentSubjectChar">
    <w:name w:val="Comment Subject Char"/>
    <w:basedOn w:val="CommentTextChar"/>
    <w:link w:val="CommentSubject"/>
    <w:semiHidden/>
    <w:rsid w:val="00DB3371"/>
    <w:rPr>
      <w:rFonts w:ascii="Arial" w:eastAsia="PMingLiU" w:hAnsi="Arial" w:cs="Times New Roman"/>
      <w:b/>
      <w:bCs/>
      <w:color w:val="000000"/>
      <w:sz w:val="20"/>
      <w:szCs w:val="20"/>
    </w:rPr>
  </w:style>
  <w:style w:type="paragraph" w:customStyle="1" w:styleId="DefaultText">
    <w:name w:val="Default Text"/>
    <w:basedOn w:val="Normal"/>
    <w:rsid w:val="00DB3371"/>
    <w:pPr>
      <w:suppressAutoHyphens/>
      <w:spacing w:after="200" w:line="240" w:lineRule="exact"/>
      <w:ind w:left="3289"/>
    </w:pPr>
  </w:style>
  <w:style w:type="paragraph" w:styleId="DocumentMap">
    <w:name w:val="Document Map"/>
    <w:basedOn w:val="Normal"/>
    <w:link w:val="DocumentMapChar"/>
    <w:semiHidden/>
    <w:rsid w:val="00DB3371"/>
    <w:pPr>
      <w:shd w:val="clear" w:color="auto" w:fill="000080"/>
    </w:pPr>
    <w:rPr>
      <w:rFonts w:ascii="Tahoma" w:hAnsi="Tahoma" w:cs="Tahoma"/>
      <w:sz w:val="20"/>
    </w:rPr>
  </w:style>
  <w:style w:type="character" w:customStyle="1" w:styleId="DocumentMapChar">
    <w:name w:val="Document Map Char"/>
    <w:basedOn w:val="DefaultParagraphFont"/>
    <w:link w:val="DocumentMap"/>
    <w:semiHidden/>
    <w:rsid w:val="00DB3371"/>
    <w:rPr>
      <w:rFonts w:ascii="Tahoma" w:eastAsia="PMingLiU" w:hAnsi="Tahoma" w:cs="Tahoma"/>
      <w:color w:val="000000"/>
      <w:sz w:val="20"/>
      <w:szCs w:val="20"/>
      <w:shd w:val="clear" w:color="auto" w:fill="000080"/>
    </w:rPr>
  </w:style>
  <w:style w:type="character" w:styleId="EndnoteReference">
    <w:name w:val="endnote reference"/>
    <w:semiHidden/>
    <w:rsid w:val="00DB3371"/>
    <w:rPr>
      <w:vertAlign w:val="superscript"/>
    </w:rPr>
  </w:style>
  <w:style w:type="paragraph" w:styleId="EndnoteText">
    <w:name w:val="endnote text"/>
    <w:basedOn w:val="Normal"/>
    <w:link w:val="EndnoteTextChar"/>
    <w:semiHidden/>
    <w:rsid w:val="00DB3371"/>
    <w:rPr>
      <w:sz w:val="20"/>
    </w:rPr>
  </w:style>
  <w:style w:type="character" w:customStyle="1" w:styleId="EndnoteTextChar">
    <w:name w:val="Endnote Text Char"/>
    <w:basedOn w:val="DefaultParagraphFont"/>
    <w:link w:val="EndnoteText"/>
    <w:semiHidden/>
    <w:rsid w:val="00DB3371"/>
    <w:rPr>
      <w:rFonts w:ascii="Arial" w:eastAsia="PMingLiU" w:hAnsi="Arial" w:cs="Times New Roman"/>
      <w:color w:val="000000"/>
      <w:sz w:val="20"/>
      <w:szCs w:val="20"/>
    </w:rPr>
  </w:style>
  <w:style w:type="character" w:styleId="FollowedHyperlink">
    <w:name w:val="FollowedHyperlink"/>
    <w:semiHidden/>
    <w:rsid w:val="00DB3371"/>
    <w:rPr>
      <w:rFonts w:ascii="Arial" w:hAnsi="Arial"/>
      <w:color w:val="800080"/>
      <w:sz w:val="22"/>
      <w:u w:val="single"/>
    </w:rPr>
  </w:style>
  <w:style w:type="paragraph" w:customStyle="1" w:styleId="footer0">
    <w:name w:val="footer0"/>
    <w:basedOn w:val="Normal"/>
    <w:link w:val="FooterChar"/>
    <w:uiPriority w:val="99"/>
    <w:rsid w:val="00DB3371"/>
    <w:pPr>
      <w:tabs>
        <w:tab w:val="center" w:pos="4320"/>
        <w:tab w:val="right" w:pos="8640"/>
      </w:tabs>
    </w:pPr>
  </w:style>
  <w:style w:type="character" w:customStyle="1" w:styleId="FooterChar">
    <w:name w:val="Footer Char"/>
    <w:basedOn w:val="DefaultParagraphFont"/>
    <w:link w:val="footer0"/>
    <w:uiPriority w:val="99"/>
    <w:rsid w:val="00DB3371"/>
    <w:rPr>
      <w:rFonts w:ascii="Arial" w:eastAsia="PMingLiU" w:hAnsi="Arial" w:cs="Times New Roman"/>
      <w:color w:val="000000"/>
      <w:szCs w:val="20"/>
    </w:rPr>
  </w:style>
  <w:style w:type="character" w:customStyle="1" w:styleId="footnotereference0">
    <w:name w:val="footnote reference0"/>
    <w:semiHidden/>
    <w:rsid w:val="00DB3371"/>
    <w:rPr>
      <w:vertAlign w:val="superscript"/>
    </w:rPr>
  </w:style>
  <w:style w:type="paragraph" w:customStyle="1" w:styleId="header0">
    <w:name w:val="header0"/>
    <w:basedOn w:val="Normal"/>
    <w:link w:val="HeaderChar"/>
    <w:uiPriority w:val="99"/>
    <w:rsid w:val="00DB3371"/>
    <w:pPr>
      <w:tabs>
        <w:tab w:val="center" w:pos="4320"/>
        <w:tab w:val="right" w:pos="8640"/>
      </w:tabs>
    </w:pPr>
  </w:style>
  <w:style w:type="character" w:customStyle="1" w:styleId="HeaderChar">
    <w:name w:val="Header Char"/>
    <w:basedOn w:val="DefaultParagraphFont"/>
    <w:link w:val="header0"/>
    <w:uiPriority w:val="99"/>
    <w:rsid w:val="00DB3371"/>
    <w:rPr>
      <w:rFonts w:ascii="Arial" w:eastAsia="PMingLiU" w:hAnsi="Arial" w:cs="Times New Roman"/>
      <w:color w:val="000000"/>
      <w:szCs w:val="20"/>
    </w:rPr>
  </w:style>
  <w:style w:type="paragraph" w:customStyle="1" w:styleId="HeaderFooterText">
    <w:name w:val="Header_FooterText"/>
    <w:rsid w:val="00DB3371"/>
    <w:pPr>
      <w:spacing w:line="170" w:lineRule="exact"/>
    </w:pPr>
    <w:rPr>
      <w:rFonts w:ascii="Arial" w:eastAsia="PMingLiU" w:hAnsi="Arial" w:cs="Times New Roman"/>
      <w:b/>
      <w:color w:val="000000"/>
      <w:sz w:val="14"/>
      <w:szCs w:val="14"/>
    </w:rPr>
  </w:style>
  <w:style w:type="character" w:customStyle="1" w:styleId="Heading1Char">
    <w:name w:val="Heading 1 Char"/>
    <w:basedOn w:val="DefaultParagraphFont"/>
    <w:link w:val="Heading1"/>
    <w:uiPriority w:val="9"/>
    <w:rsid w:val="00A52CD9"/>
    <w:rPr>
      <w:rFonts w:ascii="Arial" w:eastAsia="PMingLiU" w:hAnsi="Arial" w:cs="Arial"/>
      <w:b/>
      <w:bCs/>
      <w:kern w:val="32"/>
      <w:sz w:val="48"/>
      <w:szCs w:val="32"/>
      <w:lang w:val="en-AU"/>
    </w:rPr>
  </w:style>
  <w:style w:type="character" w:customStyle="1" w:styleId="Heading2Char">
    <w:name w:val="Heading 2 Char"/>
    <w:aliases w:val="h2 Char,H2 Char,A.B.C. Char,hello Char,style2 Char,A Char,C Char"/>
    <w:basedOn w:val="DefaultParagraphFont"/>
    <w:link w:val="Heading2"/>
    <w:rsid w:val="00D000B8"/>
    <w:rPr>
      <w:rFonts w:ascii="Arial" w:eastAsia="PMingLiU" w:hAnsi="Arial" w:cs="Arial"/>
      <w:b/>
      <w:bCs/>
      <w:iCs/>
      <w:sz w:val="32"/>
      <w:szCs w:val="24"/>
    </w:rPr>
  </w:style>
  <w:style w:type="character" w:customStyle="1" w:styleId="Heading3Char">
    <w:name w:val="Heading 3 Char"/>
    <w:aliases w:val="h3 Char,1.2.3. Char,TOC 11 Char"/>
    <w:basedOn w:val="DefaultParagraphFont"/>
    <w:link w:val="Heading3"/>
    <w:uiPriority w:val="99"/>
    <w:rsid w:val="00A52CD9"/>
    <w:rPr>
      <w:rFonts w:ascii="Arial" w:eastAsia="PMingLiU" w:hAnsi="Arial" w:cs="Arial"/>
      <w:b/>
      <w:bCs/>
      <w:sz w:val="28"/>
      <w:lang w:val="en-AU"/>
    </w:rPr>
  </w:style>
  <w:style w:type="character" w:customStyle="1" w:styleId="Heading4Char">
    <w:name w:val="Heading 4 Char"/>
    <w:basedOn w:val="DefaultParagraphFont"/>
    <w:link w:val="Heading4"/>
    <w:uiPriority w:val="99"/>
    <w:rsid w:val="00A807C5"/>
    <w:rPr>
      <w:rFonts w:ascii="Arial" w:eastAsia="PMingLiU" w:hAnsi="Arial" w:cs="Times New Roman"/>
      <w:b/>
      <w:bCs/>
      <w:color w:val="231F20"/>
      <w:lang w:val="en-GB"/>
    </w:rPr>
  </w:style>
  <w:style w:type="character" w:customStyle="1" w:styleId="Heading5Char">
    <w:name w:val="Heading 5 Char"/>
    <w:basedOn w:val="DefaultParagraphFont"/>
    <w:link w:val="Heading5"/>
    <w:uiPriority w:val="99"/>
    <w:rsid w:val="00474C99"/>
    <w:rPr>
      <w:rFonts w:ascii="Arial" w:eastAsia="PMingLiU" w:hAnsi="Arial" w:cs="Times New Roman"/>
      <w:b/>
      <w:bCs/>
      <w:iCs/>
      <w:szCs w:val="26"/>
      <w:lang w:val="en-AU"/>
    </w:rPr>
  </w:style>
  <w:style w:type="character" w:customStyle="1" w:styleId="Heading6Char">
    <w:name w:val="Heading 6 Char"/>
    <w:basedOn w:val="DefaultParagraphFont"/>
    <w:link w:val="Heading6"/>
    <w:uiPriority w:val="99"/>
    <w:rsid w:val="00474C99"/>
    <w:rPr>
      <w:rFonts w:ascii="Arial" w:eastAsia="PMingLiU" w:hAnsi="Arial" w:cs="Times New Roman"/>
      <w:b/>
      <w:bCs/>
      <w:color w:val="231F20"/>
      <w:sz w:val="18"/>
    </w:rPr>
  </w:style>
  <w:style w:type="character" w:customStyle="1" w:styleId="Heading7Char">
    <w:name w:val="Heading 7 Char"/>
    <w:basedOn w:val="DefaultParagraphFont"/>
    <w:link w:val="Heading7"/>
    <w:uiPriority w:val="9"/>
    <w:rsid w:val="00DB3371"/>
    <w:rPr>
      <w:rFonts w:ascii="Times New Roman" w:eastAsia="PMingLiU" w:hAnsi="Times New Roman" w:cs="Times New Roman"/>
      <w:color w:val="000000"/>
      <w:sz w:val="24"/>
      <w:szCs w:val="24"/>
    </w:rPr>
  </w:style>
  <w:style w:type="character" w:customStyle="1" w:styleId="Heading8Char">
    <w:name w:val="Heading 8 Char"/>
    <w:basedOn w:val="DefaultParagraphFont"/>
    <w:link w:val="Heading8"/>
    <w:uiPriority w:val="9"/>
    <w:rsid w:val="00DB3371"/>
    <w:rPr>
      <w:rFonts w:ascii="Times New Roman" w:eastAsia="PMingLiU" w:hAnsi="Times New Roman" w:cs="Times New Roman"/>
      <w:i/>
      <w:iCs/>
      <w:color w:val="000000"/>
      <w:sz w:val="24"/>
      <w:szCs w:val="24"/>
    </w:rPr>
  </w:style>
  <w:style w:type="character" w:customStyle="1" w:styleId="Heading9Char">
    <w:name w:val="Heading 9 Char"/>
    <w:basedOn w:val="DefaultParagraphFont"/>
    <w:link w:val="Heading9"/>
    <w:uiPriority w:val="9"/>
    <w:rsid w:val="00DB3371"/>
    <w:rPr>
      <w:rFonts w:ascii="Arial" w:eastAsia="PMingLiU" w:hAnsi="Arial" w:cs="Arial"/>
      <w:color w:val="000000"/>
    </w:rPr>
  </w:style>
  <w:style w:type="paragraph" w:customStyle="1" w:styleId="Headline">
    <w:name w:val="Headline"/>
    <w:basedOn w:val="Normal"/>
    <w:rsid w:val="00DB3371"/>
    <w:pPr>
      <w:suppressAutoHyphens/>
      <w:spacing w:line="280" w:lineRule="exact"/>
    </w:pPr>
    <w:rPr>
      <w:sz w:val="24"/>
    </w:rPr>
  </w:style>
  <w:style w:type="character" w:styleId="Hyperlink">
    <w:name w:val="Hyperlink"/>
    <w:uiPriority w:val="99"/>
    <w:rsid w:val="00DB3371"/>
    <w:rPr>
      <w:rFonts w:ascii="Arial" w:hAnsi="Arial"/>
      <w:color w:val="0000FF"/>
      <w:sz w:val="22"/>
      <w:szCs w:val="18"/>
      <w:u w:val="single"/>
    </w:rPr>
  </w:style>
  <w:style w:type="paragraph" w:styleId="Index1">
    <w:name w:val="index 1"/>
    <w:basedOn w:val="Normal"/>
    <w:next w:val="Normal"/>
    <w:autoRedefine/>
    <w:semiHidden/>
    <w:rsid w:val="00DB3371"/>
    <w:pPr>
      <w:ind w:left="220" w:hanging="220"/>
    </w:pPr>
  </w:style>
  <w:style w:type="paragraph" w:styleId="Index2">
    <w:name w:val="index 2"/>
    <w:basedOn w:val="Normal"/>
    <w:next w:val="Normal"/>
    <w:autoRedefine/>
    <w:semiHidden/>
    <w:rsid w:val="00DB3371"/>
    <w:pPr>
      <w:ind w:left="440" w:hanging="220"/>
    </w:pPr>
  </w:style>
  <w:style w:type="paragraph" w:styleId="Index3">
    <w:name w:val="index 3"/>
    <w:basedOn w:val="Normal"/>
    <w:next w:val="Normal"/>
    <w:autoRedefine/>
    <w:semiHidden/>
    <w:rsid w:val="00DB3371"/>
    <w:pPr>
      <w:ind w:left="660" w:hanging="220"/>
    </w:pPr>
  </w:style>
  <w:style w:type="paragraph" w:styleId="Index4">
    <w:name w:val="index 4"/>
    <w:basedOn w:val="Normal"/>
    <w:next w:val="Normal"/>
    <w:autoRedefine/>
    <w:semiHidden/>
    <w:rsid w:val="00DB3371"/>
    <w:pPr>
      <w:ind w:left="880" w:hanging="220"/>
    </w:pPr>
  </w:style>
  <w:style w:type="paragraph" w:styleId="Index5">
    <w:name w:val="index 5"/>
    <w:basedOn w:val="Normal"/>
    <w:next w:val="Normal"/>
    <w:autoRedefine/>
    <w:semiHidden/>
    <w:rsid w:val="00DB3371"/>
    <w:pPr>
      <w:numPr>
        <w:numId w:val="30"/>
      </w:numPr>
    </w:pPr>
  </w:style>
  <w:style w:type="paragraph" w:styleId="Index6">
    <w:name w:val="index 6"/>
    <w:basedOn w:val="Normal"/>
    <w:next w:val="Normal"/>
    <w:autoRedefine/>
    <w:semiHidden/>
    <w:rsid w:val="00DB3371"/>
    <w:pPr>
      <w:ind w:left="1320" w:hanging="220"/>
    </w:pPr>
  </w:style>
  <w:style w:type="paragraph" w:styleId="Index7">
    <w:name w:val="index 7"/>
    <w:basedOn w:val="Normal"/>
    <w:next w:val="Normal"/>
    <w:autoRedefine/>
    <w:semiHidden/>
    <w:rsid w:val="00DB3371"/>
    <w:pPr>
      <w:ind w:left="1540" w:hanging="220"/>
    </w:pPr>
  </w:style>
  <w:style w:type="paragraph" w:styleId="Index8">
    <w:name w:val="index 8"/>
    <w:basedOn w:val="Normal"/>
    <w:next w:val="Normal"/>
    <w:autoRedefine/>
    <w:semiHidden/>
    <w:rsid w:val="00DB3371"/>
    <w:pPr>
      <w:ind w:left="1760" w:hanging="220"/>
    </w:pPr>
  </w:style>
  <w:style w:type="paragraph" w:styleId="Index9">
    <w:name w:val="index 9"/>
    <w:basedOn w:val="Normal"/>
    <w:next w:val="Normal"/>
    <w:autoRedefine/>
    <w:semiHidden/>
    <w:rsid w:val="00DB3371"/>
    <w:pPr>
      <w:ind w:left="1980" w:hanging="220"/>
    </w:pPr>
  </w:style>
  <w:style w:type="paragraph" w:styleId="IndexHeading">
    <w:name w:val="index heading"/>
    <w:basedOn w:val="Normal"/>
    <w:next w:val="Index1"/>
    <w:semiHidden/>
    <w:rsid w:val="00DB3371"/>
    <w:rPr>
      <w:rFonts w:cs="Arial"/>
      <w:b/>
      <w:bCs/>
    </w:rPr>
  </w:style>
  <w:style w:type="paragraph" w:styleId="MacroText">
    <w:name w:val="macro"/>
    <w:link w:val="MacroTextChar"/>
    <w:semiHidden/>
    <w:rsid w:val="00DB3371"/>
    <w:pPr>
      <w:tabs>
        <w:tab w:val="left" w:pos="480"/>
        <w:tab w:val="left" w:pos="960"/>
        <w:tab w:val="left" w:pos="1440"/>
        <w:tab w:val="left" w:pos="1920"/>
        <w:tab w:val="left" w:pos="2400"/>
        <w:tab w:val="left" w:pos="2880"/>
        <w:tab w:val="left" w:pos="3360"/>
        <w:tab w:val="left" w:pos="3840"/>
        <w:tab w:val="left" w:pos="4320"/>
      </w:tabs>
    </w:pPr>
    <w:rPr>
      <w:rFonts w:ascii="Courier New" w:eastAsia="PMingLiU" w:hAnsi="Courier New" w:cs="Courier New"/>
      <w:color w:val="000000"/>
      <w:sz w:val="20"/>
      <w:szCs w:val="20"/>
    </w:rPr>
  </w:style>
  <w:style w:type="character" w:customStyle="1" w:styleId="MacroTextChar">
    <w:name w:val="Macro Text Char"/>
    <w:basedOn w:val="DefaultParagraphFont"/>
    <w:link w:val="MacroText"/>
    <w:semiHidden/>
    <w:rsid w:val="00DB3371"/>
    <w:rPr>
      <w:rFonts w:ascii="Courier New" w:eastAsia="PMingLiU" w:hAnsi="Courier New" w:cs="Courier New"/>
      <w:color w:val="000000"/>
      <w:sz w:val="20"/>
      <w:szCs w:val="20"/>
    </w:rPr>
  </w:style>
  <w:style w:type="character" w:styleId="PageNumber">
    <w:name w:val="page number"/>
    <w:semiHidden/>
    <w:rsid w:val="00DB3371"/>
    <w:rPr>
      <w:rFonts w:ascii="Arial" w:hAnsi="Arial"/>
      <w:sz w:val="18"/>
      <w:szCs w:val="18"/>
    </w:rPr>
  </w:style>
  <w:style w:type="paragraph" w:styleId="TableofAuthorities">
    <w:name w:val="table of authorities"/>
    <w:basedOn w:val="Normal"/>
    <w:next w:val="Normal"/>
    <w:semiHidden/>
    <w:rsid w:val="00DB3371"/>
    <w:pPr>
      <w:ind w:left="220" w:hanging="220"/>
    </w:pPr>
  </w:style>
  <w:style w:type="paragraph" w:styleId="TableofFigures">
    <w:name w:val="table of figures"/>
    <w:basedOn w:val="Normal"/>
    <w:next w:val="Normal"/>
    <w:uiPriority w:val="99"/>
    <w:rsid w:val="002A4757"/>
    <w:pPr>
      <w:tabs>
        <w:tab w:val="right" w:leader="dot" w:pos="8364"/>
      </w:tabs>
      <w:ind w:left="1134" w:hanging="1134"/>
    </w:pPr>
  </w:style>
  <w:style w:type="paragraph" w:styleId="TOAHeading">
    <w:name w:val="toa heading"/>
    <w:basedOn w:val="Normal"/>
    <w:next w:val="Normal"/>
    <w:semiHidden/>
    <w:rsid w:val="00DB3371"/>
    <w:pPr>
      <w:spacing w:before="120"/>
    </w:pPr>
    <w:rPr>
      <w:rFonts w:cs="Arial"/>
      <w:b/>
      <w:bCs/>
      <w:sz w:val="24"/>
      <w:szCs w:val="24"/>
    </w:rPr>
  </w:style>
  <w:style w:type="paragraph" w:styleId="TOC1">
    <w:name w:val="toc 1"/>
    <w:next w:val="BodyText"/>
    <w:autoRedefine/>
    <w:uiPriority w:val="39"/>
    <w:rsid w:val="00761FA3"/>
    <w:pPr>
      <w:tabs>
        <w:tab w:val="left" w:pos="426"/>
        <w:tab w:val="right" w:leader="dot" w:pos="8789"/>
      </w:tabs>
      <w:spacing w:before="60" w:after="60" w:line="220" w:lineRule="atLeast"/>
    </w:pPr>
    <w:rPr>
      <w:rFonts w:ascii="Arial" w:eastAsia="Times New Roman" w:hAnsi="Arial" w:cs="Times New Roman"/>
      <w:sz w:val="18"/>
      <w:szCs w:val="20"/>
    </w:rPr>
  </w:style>
  <w:style w:type="paragraph" w:styleId="TOC2">
    <w:name w:val="toc 2"/>
    <w:next w:val="BodyText"/>
    <w:autoRedefine/>
    <w:uiPriority w:val="39"/>
    <w:qFormat/>
    <w:rsid w:val="00497110"/>
    <w:pPr>
      <w:tabs>
        <w:tab w:val="left" w:pos="567"/>
        <w:tab w:val="left" w:pos="864"/>
        <w:tab w:val="right" w:leader="dot" w:pos="8789"/>
      </w:tabs>
      <w:spacing w:before="60" w:after="60" w:line="220" w:lineRule="atLeast"/>
      <w:ind w:left="426"/>
    </w:pPr>
    <w:rPr>
      <w:rFonts w:ascii="Arial" w:eastAsiaTheme="minorEastAsia" w:hAnsi="Arial"/>
      <w:noProof/>
      <w:sz w:val="18"/>
      <w:lang w:val="en-GB" w:eastAsia="en-GB"/>
    </w:rPr>
  </w:style>
  <w:style w:type="paragraph" w:styleId="TOC3">
    <w:name w:val="toc 3"/>
    <w:next w:val="BodyText"/>
    <w:autoRedefine/>
    <w:uiPriority w:val="39"/>
    <w:qFormat/>
    <w:rsid w:val="00740D6A"/>
    <w:pPr>
      <w:tabs>
        <w:tab w:val="left" w:pos="1440"/>
        <w:tab w:val="right" w:leader="dot" w:pos="8789"/>
      </w:tabs>
      <w:spacing w:before="60" w:after="60" w:line="220" w:lineRule="atLeast"/>
      <w:ind w:left="993" w:hanging="142"/>
    </w:pPr>
    <w:rPr>
      <w:rFonts w:ascii="Arial" w:eastAsia="PMingLiU" w:hAnsi="Arial" w:cs="Times New Roman"/>
      <w:noProof/>
      <w:sz w:val="18"/>
      <w:szCs w:val="18"/>
    </w:rPr>
  </w:style>
  <w:style w:type="paragraph" w:styleId="TOC4">
    <w:name w:val="toc 4"/>
    <w:next w:val="BodyText"/>
    <w:uiPriority w:val="39"/>
    <w:rsid w:val="00DB3371"/>
    <w:pPr>
      <w:tabs>
        <w:tab w:val="left" w:leader="dot" w:pos="1872"/>
        <w:tab w:val="right" w:pos="8525"/>
      </w:tabs>
      <w:ind w:left="864"/>
    </w:pPr>
    <w:rPr>
      <w:rFonts w:ascii="Arial" w:eastAsia="PMingLiU" w:hAnsi="Arial" w:cs="Times New Roman"/>
      <w:color w:val="000000"/>
      <w:sz w:val="20"/>
      <w:szCs w:val="18"/>
    </w:rPr>
  </w:style>
  <w:style w:type="paragraph" w:styleId="TOC5">
    <w:name w:val="toc 5"/>
    <w:next w:val="BodyText"/>
    <w:uiPriority w:val="39"/>
    <w:rsid w:val="00DB3371"/>
    <w:pPr>
      <w:tabs>
        <w:tab w:val="left" w:pos="2304"/>
        <w:tab w:val="right" w:pos="8525"/>
      </w:tabs>
      <w:ind w:left="1152"/>
    </w:pPr>
    <w:rPr>
      <w:rFonts w:ascii="Arial" w:eastAsia="PMingLiU" w:hAnsi="Arial" w:cs="Times New Roman"/>
      <w:color w:val="000000"/>
      <w:sz w:val="20"/>
      <w:szCs w:val="20"/>
    </w:rPr>
  </w:style>
  <w:style w:type="paragraph" w:styleId="TOC6">
    <w:name w:val="toc 6"/>
    <w:basedOn w:val="Normal"/>
    <w:next w:val="BodyText"/>
    <w:uiPriority w:val="39"/>
    <w:rsid w:val="00DB3371"/>
    <w:pPr>
      <w:tabs>
        <w:tab w:val="left" w:pos="2736"/>
        <w:tab w:val="right" w:pos="8525"/>
      </w:tabs>
      <w:ind w:left="1440"/>
    </w:pPr>
    <w:rPr>
      <w:sz w:val="20"/>
    </w:rPr>
  </w:style>
  <w:style w:type="paragraph" w:styleId="TOC7">
    <w:name w:val="toc 7"/>
    <w:basedOn w:val="Normal"/>
    <w:next w:val="BodyText"/>
    <w:uiPriority w:val="39"/>
    <w:rsid w:val="00DB3371"/>
    <w:pPr>
      <w:tabs>
        <w:tab w:val="right" w:pos="8525"/>
      </w:tabs>
      <w:ind w:left="2952" w:hanging="1152"/>
    </w:pPr>
    <w:rPr>
      <w:sz w:val="20"/>
    </w:rPr>
  </w:style>
  <w:style w:type="paragraph" w:styleId="TOC8">
    <w:name w:val="toc 8"/>
    <w:basedOn w:val="Normal"/>
    <w:next w:val="BodyText"/>
    <w:uiPriority w:val="39"/>
    <w:rsid w:val="00DB3371"/>
    <w:pPr>
      <w:tabs>
        <w:tab w:val="right" w:pos="8525"/>
      </w:tabs>
      <w:ind w:left="3456" w:hanging="1296"/>
    </w:pPr>
    <w:rPr>
      <w:sz w:val="20"/>
    </w:rPr>
  </w:style>
  <w:style w:type="paragraph" w:styleId="TOC9">
    <w:name w:val="toc 9"/>
    <w:basedOn w:val="Normal"/>
    <w:next w:val="BodyText"/>
    <w:uiPriority w:val="39"/>
    <w:rsid w:val="00DB3371"/>
    <w:pPr>
      <w:tabs>
        <w:tab w:val="right" w:pos="8525"/>
      </w:tabs>
      <w:ind w:left="3960" w:hanging="1440"/>
    </w:pPr>
    <w:rPr>
      <w:sz w:val="20"/>
    </w:rPr>
  </w:style>
  <w:style w:type="paragraph" w:customStyle="1" w:styleId="TopLine">
    <w:name w:val="Top Line"/>
    <w:basedOn w:val="Normal"/>
    <w:rsid w:val="00DB3371"/>
    <w:pPr>
      <w:pBdr>
        <w:bottom w:val="single" w:sz="18" w:space="1" w:color="auto"/>
      </w:pBdr>
    </w:pPr>
  </w:style>
  <w:style w:type="paragraph" w:customStyle="1" w:styleId="CalloutHeading">
    <w:name w:val="*CalloutHeading"/>
    <w:basedOn w:val="BodyText"/>
    <w:qFormat/>
    <w:rsid w:val="00A8316C"/>
    <w:rPr>
      <w:rFonts w:eastAsia="Times New Roman" w:cs="Arial"/>
      <w:color w:val="808285"/>
      <w:sz w:val="40"/>
      <w:szCs w:val="22"/>
    </w:rPr>
  </w:style>
  <w:style w:type="paragraph" w:customStyle="1" w:styleId="CalloutText">
    <w:name w:val="*CalloutText"/>
    <w:basedOn w:val="CalloutHeading"/>
    <w:qFormat/>
    <w:rsid w:val="00BC774A"/>
    <w:rPr>
      <w:rFonts w:eastAsia="PMingLiU"/>
      <w:color w:val="C00000"/>
      <w:sz w:val="36"/>
      <w:szCs w:val="20"/>
    </w:rPr>
  </w:style>
  <w:style w:type="paragraph" w:customStyle="1" w:styleId="SectionText">
    <w:name w:val="*SectionText"/>
    <w:basedOn w:val="Normal"/>
    <w:qFormat/>
    <w:rsid w:val="00917395"/>
    <w:pPr>
      <w:spacing w:line="360" w:lineRule="exact"/>
      <w:ind w:left="284"/>
    </w:pPr>
    <w:rPr>
      <w:rFonts w:cs="Arial"/>
      <w:color w:val="auto"/>
      <w:sz w:val="28"/>
    </w:rPr>
  </w:style>
  <w:style w:type="paragraph" w:customStyle="1" w:styleId="SectionHeading">
    <w:name w:val="*SectionHeading"/>
    <w:basedOn w:val="Normal"/>
    <w:next w:val="SectionText"/>
    <w:qFormat/>
    <w:rsid w:val="00917395"/>
    <w:pPr>
      <w:spacing w:after="120"/>
      <w:ind w:left="284"/>
    </w:pPr>
    <w:rPr>
      <w:rFonts w:cs="Arial"/>
      <w:b/>
      <w:color w:val="auto"/>
      <w:sz w:val="48"/>
      <w:szCs w:val="36"/>
    </w:rPr>
  </w:style>
  <w:style w:type="paragraph" w:customStyle="1" w:styleId="SectionStripe">
    <w:name w:val="*SectionStripe"/>
    <w:basedOn w:val="Normal"/>
    <w:qFormat/>
    <w:rsid w:val="00A8316C"/>
    <w:pPr>
      <w:jc w:val="right"/>
    </w:pPr>
    <w:rPr>
      <w:rFonts w:cs="Arial"/>
      <w:color w:val="FFFFFF" w:themeColor="background1"/>
      <w:sz w:val="40"/>
    </w:rPr>
  </w:style>
  <w:style w:type="paragraph" w:customStyle="1" w:styleId="SectionTheme">
    <w:name w:val="*SectionTheme"/>
    <w:basedOn w:val="Normal"/>
    <w:next w:val="Heading40"/>
    <w:qFormat/>
    <w:rsid w:val="00A8316C"/>
    <w:rPr>
      <w:rFonts w:cs="Arial"/>
      <w:color w:val="005882"/>
      <w:sz w:val="36"/>
    </w:rPr>
  </w:style>
  <w:style w:type="paragraph" w:customStyle="1" w:styleId="SectionNumber">
    <w:name w:val="*SectionNumber"/>
    <w:basedOn w:val="Normal"/>
    <w:qFormat/>
    <w:rsid w:val="00E4061A"/>
    <w:pPr>
      <w:jc w:val="center"/>
    </w:pPr>
    <w:rPr>
      <w:rFonts w:ascii="Arial Black" w:hAnsi="Arial Black"/>
      <w:color w:val="FFFFFF" w:themeColor="background1"/>
      <w:sz w:val="72"/>
    </w:rPr>
  </w:style>
  <w:style w:type="paragraph" w:customStyle="1" w:styleId="TOT1">
    <w:name w:val="TOT 1"/>
    <w:basedOn w:val="Normal"/>
    <w:qFormat/>
    <w:rsid w:val="00051D08"/>
    <w:pPr>
      <w:tabs>
        <w:tab w:val="left" w:pos="1134"/>
        <w:tab w:val="right" w:leader="dot" w:pos="8364"/>
      </w:tabs>
      <w:spacing w:before="60" w:after="60" w:line="220" w:lineRule="atLeast"/>
    </w:pPr>
    <w:rPr>
      <w:rFonts w:eastAsia="Times New Roman"/>
      <w:color w:val="auto"/>
    </w:rPr>
  </w:style>
  <w:style w:type="paragraph" w:customStyle="1" w:styleId="TOF1">
    <w:name w:val="TOF 1"/>
    <w:basedOn w:val="TOC1"/>
    <w:rsid w:val="00051D08"/>
    <w:pPr>
      <w:tabs>
        <w:tab w:val="clear" w:pos="426"/>
        <w:tab w:val="left" w:pos="1134"/>
      </w:tabs>
    </w:pPr>
  </w:style>
  <w:style w:type="paragraph" w:styleId="BodyText1">
    <w:name w:val="Body Text"/>
    <w:basedOn w:val="Normal"/>
    <w:link w:val="BodyTextChar0"/>
    <w:uiPriority w:val="1"/>
    <w:qFormat/>
    <w:rsid w:val="00083D97"/>
    <w:pPr>
      <w:widowControl w:val="0"/>
      <w:autoSpaceDE w:val="0"/>
      <w:autoSpaceDN w:val="0"/>
    </w:pPr>
    <w:rPr>
      <w:rFonts w:eastAsia="Arial" w:cs="Arial"/>
      <w:color w:val="auto"/>
      <w:sz w:val="18"/>
      <w:szCs w:val="18"/>
    </w:rPr>
  </w:style>
  <w:style w:type="character" w:customStyle="1" w:styleId="BodyTextChar0">
    <w:name w:val="Body Text Char"/>
    <w:basedOn w:val="DefaultParagraphFont"/>
    <w:link w:val="BodyText1"/>
    <w:uiPriority w:val="1"/>
    <w:rsid w:val="00083D97"/>
    <w:rPr>
      <w:rFonts w:ascii="Arial" w:eastAsia="Arial" w:hAnsi="Arial" w:cs="Arial"/>
      <w:sz w:val="18"/>
      <w:szCs w:val="18"/>
    </w:rPr>
  </w:style>
  <w:style w:type="paragraph" w:styleId="ListParagraph">
    <w:name w:val="List Paragraph"/>
    <w:basedOn w:val="Normal"/>
    <w:link w:val="ListParagraphChar"/>
    <w:uiPriority w:val="34"/>
    <w:qFormat/>
    <w:rsid w:val="00083D97"/>
    <w:pPr>
      <w:widowControl w:val="0"/>
      <w:autoSpaceDE w:val="0"/>
      <w:autoSpaceDN w:val="0"/>
      <w:spacing w:before="53"/>
      <w:ind w:left="3543" w:hanging="400"/>
    </w:pPr>
    <w:rPr>
      <w:rFonts w:eastAsia="Arial" w:cs="Arial"/>
      <w:color w:val="auto"/>
      <w:szCs w:val="22"/>
    </w:rPr>
  </w:style>
  <w:style w:type="paragraph" w:customStyle="1" w:styleId="TableParagraph">
    <w:name w:val="Table Paragraph"/>
    <w:basedOn w:val="Normal"/>
    <w:uiPriority w:val="1"/>
    <w:qFormat/>
    <w:rsid w:val="004C24C1"/>
    <w:pPr>
      <w:widowControl w:val="0"/>
      <w:autoSpaceDE w:val="0"/>
      <w:autoSpaceDN w:val="0"/>
      <w:spacing w:before="23"/>
    </w:pPr>
    <w:rPr>
      <w:rFonts w:eastAsia="Arial" w:cs="Arial"/>
      <w:color w:val="auto"/>
      <w:szCs w:val="22"/>
    </w:rPr>
  </w:style>
  <w:style w:type="paragraph" w:customStyle="1" w:styleId="BodyTextCoverletter">
    <w:name w:val="*Body Text Cover letter"/>
    <w:basedOn w:val="BodyText"/>
    <w:qFormat/>
    <w:rsid w:val="00711FD7"/>
    <w:rPr>
      <w:noProof/>
      <w:sz w:val="18"/>
    </w:rPr>
  </w:style>
  <w:style w:type="table" w:styleId="GridTable1Light">
    <w:name w:val="Grid Table 1 Light"/>
    <w:basedOn w:val="TableNormal"/>
    <w:uiPriority w:val="46"/>
    <w:rsid w:val="002E59A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unhideWhenUsed/>
    <w:rsid w:val="0098207E"/>
    <w:rPr>
      <w:color w:val="605E5C"/>
      <w:shd w:val="clear" w:color="auto" w:fill="E1DFDD"/>
    </w:rPr>
  </w:style>
  <w:style w:type="character" w:styleId="Mention">
    <w:name w:val="Mention"/>
    <w:basedOn w:val="DefaultParagraphFont"/>
    <w:uiPriority w:val="99"/>
    <w:unhideWhenUsed/>
    <w:rsid w:val="0098207E"/>
    <w:rPr>
      <w:color w:val="2B579A"/>
      <w:shd w:val="clear" w:color="auto" w:fill="E1DFDD"/>
    </w:rPr>
  </w:style>
  <w:style w:type="paragraph" w:styleId="Header">
    <w:name w:val="header"/>
    <w:basedOn w:val="Normal"/>
    <w:link w:val="HeaderChar1"/>
    <w:uiPriority w:val="99"/>
    <w:unhideWhenUsed/>
    <w:rsid w:val="00BF65D5"/>
    <w:pPr>
      <w:tabs>
        <w:tab w:val="center" w:pos="4513"/>
        <w:tab w:val="right" w:pos="9026"/>
      </w:tabs>
    </w:pPr>
  </w:style>
  <w:style w:type="character" w:customStyle="1" w:styleId="HeaderChar1">
    <w:name w:val="Header Char1"/>
    <w:basedOn w:val="DefaultParagraphFont"/>
    <w:link w:val="Header"/>
    <w:uiPriority w:val="99"/>
    <w:rsid w:val="00BF65D5"/>
    <w:rPr>
      <w:rFonts w:ascii="Arial" w:eastAsia="PMingLiU" w:hAnsi="Arial" w:cs="Times New Roman"/>
      <w:color w:val="000000"/>
      <w:szCs w:val="20"/>
    </w:rPr>
  </w:style>
  <w:style w:type="paragraph" w:styleId="Footer">
    <w:name w:val="footer"/>
    <w:basedOn w:val="Normal"/>
    <w:link w:val="FooterChar1"/>
    <w:uiPriority w:val="99"/>
    <w:unhideWhenUsed/>
    <w:rsid w:val="00BF65D5"/>
    <w:pPr>
      <w:tabs>
        <w:tab w:val="center" w:pos="4513"/>
        <w:tab w:val="right" w:pos="9026"/>
      </w:tabs>
    </w:pPr>
  </w:style>
  <w:style w:type="character" w:customStyle="1" w:styleId="FooterChar1">
    <w:name w:val="Footer Char1"/>
    <w:basedOn w:val="DefaultParagraphFont"/>
    <w:link w:val="Footer"/>
    <w:uiPriority w:val="99"/>
    <w:rsid w:val="00BF65D5"/>
    <w:rPr>
      <w:rFonts w:ascii="Arial" w:eastAsia="PMingLiU" w:hAnsi="Arial" w:cs="Times New Roman"/>
      <w:color w:val="000000"/>
      <w:szCs w:val="20"/>
    </w:rPr>
  </w:style>
  <w:style w:type="character" w:customStyle="1" w:styleId="BodyTextChar">
    <w:name w:val="*Body Text Char"/>
    <w:link w:val="BodyText"/>
    <w:rsid w:val="00A52CD9"/>
    <w:rPr>
      <w:rFonts w:ascii="Arial" w:eastAsia="PMingLiU" w:hAnsi="Arial" w:cs="Times New Roman"/>
      <w:color w:val="000000"/>
      <w:szCs w:val="20"/>
      <w:lang w:val="en-AU"/>
    </w:rPr>
  </w:style>
  <w:style w:type="paragraph" w:styleId="NormalWeb">
    <w:name w:val="Normal (Web)"/>
    <w:basedOn w:val="Normal"/>
    <w:uiPriority w:val="99"/>
    <w:unhideWhenUsed/>
    <w:rsid w:val="00276C08"/>
    <w:pPr>
      <w:spacing w:before="100" w:beforeAutospacing="1" w:after="100" w:afterAutospacing="1"/>
    </w:pPr>
    <w:rPr>
      <w:rFonts w:ascii="Times New Roman" w:eastAsia="Times New Roman" w:hAnsi="Times New Roman"/>
      <w:color w:val="auto"/>
      <w:sz w:val="24"/>
      <w:szCs w:val="24"/>
    </w:rPr>
  </w:style>
  <w:style w:type="paragraph" w:customStyle="1" w:styleId="MainParagraph">
    <w:name w:val="Main Paragraph"/>
    <w:basedOn w:val="Normal"/>
    <w:qFormat/>
    <w:rsid w:val="0054490D"/>
    <w:pPr>
      <w:spacing w:before="120" w:line="252" w:lineRule="auto"/>
      <w:jc w:val="both"/>
    </w:pPr>
    <w:rPr>
      <w:rFonts w:eastAsiaTheme="minorHAnsi" w:cstheme="minorBidi"/>
      <w:color w:val="000000" w:themeColor="text1"/>
      <w:sz w:val="20"/>
    </w:rPr>
  </w:style>
  <w:style w:type="paragraph" w:customStyle="1" w:styleId="Number-L1">
    <w:name w:val="Number - L1"/>
    <w:basedOn w:val="Normal"/>
    <w:uiPriority w:val="1"/>
    <w:qFormat/>
    <w:rsid w:val="0054490D"/>
    <w:pPr>
      <w:numPr>
        <w:numId w:val="41"/>
      </w:numPr>
      <w:spacing w:before="80" w:after="80"/>
      <w:jc w:val="both"/>
    </w:pPr>
    <w:rPr>
      <w:rFonts w:eastAsiaTheme="minorHAnsi" w:cstheme="minorBidi"/>
      <w:color w:val="000000" w:themeColor="text1"/>
      <w:sz w:val="20"/>
    </w:rPr>
  </w:style>
  <w:style w:type="table" w:customStyle="1" w:styleId="SoW-RolesandResponsibilities">
    <w:name w:val="SoW - Roles and Responsibilities"/>
    <w:basedOn w:val="TableNormal"/>
    <w:uiPriority w:val="99"/>
    <w:rsid w:val="00C70DF0"/>
    <w:pPr>
      <w:spacing w:before="60" w:after="60"/>
    </w:pPr>
    <w:rPr>
      <w:rFonts w:ascii="Arial" w:hAnsi="Arial"/>
      <w:color w:val="000000" w:themeColor="text1"/>
      <w:sz w:val="18"/>
      <w:szCs w:val="20"/>
    </w:rPr>
    <w:tblPr>
      <w:tblBorders>
        <w:top w:val="single" w:sz="4" w:space="0" w:color="425563"/>
        <w:left w:val="single" w:sz="4" w:space="0" w:color="425563"/>
        <w:bottom w:val="single" w:sz="4" w:space="0" w:color="425563"/>
        <w:right w:val="single" w:sz="4" w:space="0" w:color="425563"/>
        <w:insideH w:val="single" w:sz="4" w:space="0" w:color="425563"/>
        <w:insideV w:val="single" w:sz="4" w:space="0" w:color="425563"/>
      </w:tblBorders>
    </w:tblPr>
    <w:trPr>
      <w:cantSplit/>
    </w:trPr>
    <w:tcPr>
      <w:shd w:val="clear" w:color="auto" w:fill="auto"/>
      <w:vAlign w:val="center"/>
    </w:tcPr>
    <w:tblStylePr w:type="firstRow">
      <w:pPr>
        <w:jc w:val="center"/>
      </w:pPr>
      <w:rPr>
        <w:rFonts w:ascii="Arial" w:hAnsi="Arial"/>
        <w:b/>
        <w:color w:val="FFFFFF" w:themeColor="background1"/>
        <w:sz w:val="18"/>
      </w:rPr>
      <w:tblPr/>
      <w:trPr>
        <w:cantSplit/>
        <w:tblHeader/>
      </w:trPr>
      <w:tcPr>
        <w:shd w:val="clear" w:color="auto" w:fill="00B388"/>
      </w:tcPr>
    </w:tblStylePr>
    <w:tblStylePr w:type="firstCol">
      <w:pPr>
        <w:wordWrap/>
        <w:jc w:val="left"/>
      </w:pPr>
      <w:rPr>
        <w:rFonts w:ascii="Arial" w:hAnsi="Arial"/>
        <w:b w:val="0"/>
        <w:sz w:val="18"/>
      </w:rPr>
      <w:tblPr>
        <w:tblCellMar>
          <w:top w:w="0" w:type="dxa"/>
          <w:left w:w="115" w:type="dxa"/>
          <w:bottom w:w="0" w:type="dxa"/>
          <w:right w:w="158" w:type="dxa"/>
        </w:tblCellMar>
      </w:tblPr>
      <w:trPr>
        <w:cantSplit w:val="0"/>
      </w:trPr>
    </w:tblStylePr>
  </w:style>
  <w:style w:type="paragraph" w:customStyle="1" w:styleId="TableCaption">
    <w:name w:val="Table Caption"/>
    <w:basedOn w:val="Normal"/>
    <w:link w:val="TableCaptionChar"/>
    <w:uiPriority w:val="2"/>
    <w:qFormat/>
    <w:rsid w:val="00B93393"/>
    <w:pPr>
      <w:keepNext/>
      <w:numPr>
        <w:numId w:val="42"/>
      </w:numPr>
      <w:spacing w:before="160" w:after="120"/>
      <w:ind w:left="1080" w:hanging="1080"/>
    </w:pPr>
    <w:rPr>
      <w:b/>
      <w:color w:val="000000" w:themeColor="text1"/>
      <w:sz w:val="20"/>
      <w:szCs w:val="18"/>
    </w:rPr>
  </w:style>
  <w:style w:type="paragraph" w:customStyle="1" w:styleId="Bullet-L1">
    <w:name w:val="Bullet - L1"/>
    <w:basedOn w:val="ListParagraph"/>
    <w:link w:val="Bullet-L1Char"/>
    <w:uiPriority w:val="1"/>
    <w:qFormat/>
    <w:rsid w:val="00B93393"/>
    <w:pPr>
      <w:widowControl/>
      <w:numPr>
        <w:numId w:val="44"/>
      </w:numPr>
      <w:autoSpaceDE/>
      <w:autoSpaceDN/>
      <w:spacing w:before="80" w:after="80"/>
      <w:jc w:val="both"/>
    </w:pPr>
    <w:rPr>
      <w:rFonts w:eastAsiaTheme="minorHAnsi" w:cstheme="minorBidi"/>
      <w:color w:val="000000" w:themeColor="text1"/>
      <w:sz w:val="20"/>
      <w:szCs w:val="20"/>
    </w:rPr>
  </w:style>
  <w:style w:type="paragraph" w:customStyle="1" w:styleId="Bullet-L2">
    <w:name w:val="Bullet - L2"/>
    <w:basedOn w:val="ListParagraph"/>
    <w:link w:val="Bullet-L2Char"/>
    <w:uiPriority w:val="1"/>
    <w:qFormat/>
    <w:rsid w:val="00B93393"/>
    <w:pPr>
      <w:widowControl/>
      <w:numPr>
        <w:numId w:val="45"/>
      </w:numPr>
      <w:autoSpaceDE/>
      <w:autoSpaceDN/>
      <w:spacing w:before="80" w:after="80"/>
      <w:jc w:val="both"/>
    </w:pPr>
    <w:rPr>
      <w:rFonts w:eastAsiaTheme="minorHAnsi" w:cstheme="minorBidi"/>
      <w:color w:val="000000" w:themeColor="text1"/>
      <w:sz w:val="20"/>
      <w:szCs w:val="20"/>
    </w:rPr>
  </w:style>
  <w:style w:type="character" w:customStyle="1" w:styleId="Bullet-L2Char">
    <w:name w:val="Bullet - L2 Char"/>
    <w:basedOn w:val="DefaultParagraphFont"/>
    <w:link w:val="Bullet-L2"/>
    <w:uiPriority w:val="1"/>
    <w:rsid w:val="00B93393"/>
    <w:rPr>
      <w:rFonts w:ascii="Arial" w:hAnsi="Arial"/>
      <w:color w:val="000000" w:themeColor="text1"/>
      <w:sz w:val="20"/>
      <w:szCs w:val="20"/>
    </w:rPr>
  </w:style>
  <w:style w:type="paragraph" w:customStyle="1" w:styleId="Caption1">
    <w:name w:val="Caption 1"/>
    <w:basedOn w:val="MainParagraph"/>
    <w:uiPriority w:val="8"/>
    <w:qFormat/>
    <w:rsid w:val="00B93393"/>
    <w:pPr>
      <w:spacing w:before="200" w:after="120"/>
    </w:pPr>
    <w:rPr>
      <w:b/>
      <w:sz w:val="22"/>
    </w:rPr>
  </w:style>
  <w:style w:type="character" w:customStyle="1" w:styleId="Bullet-L1Char">
    <w:name w:val="Bullet - L1 Char"/>
    <w:basedOn w:val="DefaultParagraphFont"/>
    <w:link w:val="Bullet-L1"/>
    <w:uiPriority w:val="1"/>
    <w:rsid w:val="00B93393"/>
    <w:rPr>
      <w:rFonts w:ascii="Arial" w:hAnsi="Arial"/>
      <w:color w:val="000000" w:themeColor="text1"/>
      <w:sz w:val="20"/>
      <w:szCs w:val="20"/>
    </w:rPr>
  </w:style>
  <w:style w:type="character" w:customStyle="1" w:styleId="ListParagraphChar">
    <w:name w:val="List Paragraph Char"/>
    <w:basedOn w:val="DefaultParagraphFont"/>
    <w:link w:val="ListParagraph"/>
    <w:uiPriority w:val="34"/>
    <w:rsid w:val="0094295A"/>
    <w:rPr>
      <w:rFonts w:ascii="Arial" w:eastAsia="Arial" w:hAnsi="Arial" w:cs="Arial"/>
    </w:rPr>
  </w:style>
  <w:style w:type="paragraph" w:styleId="FootnoteText">
    <w:name w:val="footnote text"/>
    <w:basedOn w:val="Normal"/>
    <w:link w:val="FootnoteTextChar"/>
    <w:semiHidden/>
    <w:unhideWhenUsed/>
    <w:rsid w:val="00C55888"/>
    <w:rPr>
      <w:sz w:val="20"/>
    </w:rPr>
  </w:style>
  <w:style w:type="character" w:customStyle="1" w:styleId="FootnoteTextChar">
    <w:name w:val="Footnote Text Char"/>
    <w:basedOn w:val="DefaultParagraphFont"/>
    <w:link w:val="FootnoteText"/>
    <w:semiHidden/>
    <w:rsid w:val="00C55888"/>
    <w:rPr>
      <w:rFonts w:ascii="Arial" w:eastAsia="PMingLiU" w:hAnsi="Arial" w:cs="Times New Roman"/>
      <w:color w:val="000000"/>
      <w:sz w:val="20"/>
      <w:szCs w:val="20"/>
    </w:rPr>
  </w:style>
  <w:style w:type="character" w:styleId="FootnoteReference">
    <w:name w:val="footnote reference"/>
    <w:basedOn w:val="DefaultParagraphFont"/>
    <w:semiHidden/>
    <w:unhideWhenUsed/>
    <w:rsid w:val="00C55888"/>
    <w:rPr>
      <w:vertAlign w:val="superscript"/>
    </w:rPr>
  </w:style>
  <w:style w:type="paragraph" w:styleId="Revision">
    <w:name w:val="Revision"/>
    <w:hidden/>
    <w:uiPriority w:val="99"/>
    <w:semiHidden/>
    <w:rsid w:val="0007419E"/>
    <w:rPr>
      <w:rFonts w:ascii="Arial" w:eastAsia="PMingLiU" w:hAnsi="Arial" w:cs="Times New Roman"/>
      <w:color w:val="000000"/>
      <w:szCs w:val="20"/>
    </w:rPr>
  </w:style>
  <w:style w:type="character" w:customStyle="1" w:styleId="Bullet1DoubleChar">
    <w:name w:val="*Bullet #1 Double Char"/>
    <w:aliases w:val="B Char,bubu Char,bullet doub... Char,Bullet Paragraph Char,bullet 2 line Char,BR-Bullets 2 Char,bullet1 Char,Bullet Li Char,bub3llet 2 Char,bullet single + After:  6 pt Char,B1 Char,b2 Char,bullet 2 Char,b-2 Char,Bullet 2 Char,B C"/>
    <w:link w:val="Bullet1Double"/>
    <w:locked/>
    <w:rsid w:val="0087785B"/>
    <w:rPr>
      <w:rFonts w:ascii="Arial" w:eastAsia="PMingLiU" w:hAnsi="Arial" w:cs="Times New Roman"/>
      <w:color w:val="000000"/>
      <w:szCs w:val="20"/>
      <w:lang w:val="en-AU"/>
    </w:rPr>
  </w:style>
  <w:style w:type="character" w:customStyle="1" w:styleId="BodyTextZchn">
    <w:name w:val="*Body Text Zchn"/>
    <w:locked/>
    <w:rsid w:val="00361F3A"/>
    <w:rPr>
      <w:rFonts w:ascii="Arial" w:eastAsia="PMingLiU" w:hAnsi="Arial" w:cs="Times New Roman"/>
      <w:color w:val="000000"/>
      <w:sz w:val="20"/>
      <w:szCs w:val="20"/>
      <w:lang w:bidi="ar-DZ"/>
    </w:rPr>
  </w:style>
  <w:style w:type="paragraph" w:customStyle="1" w:styleId="Footer2">
    <w:name w:val="*Footer"/>
    <w:rsid w:val="0078472D"/>
    <w:pPr>
      <w:spacing w:line="259" w:lineRule="auto"/>
    </w:pPr>
    <w:rPr>
      <w:rFonts w:ascii="Arial" w:eastAsia="PMingLiU" w:hAnsi="Arial" w:cs="Times New Roman"/>
      <w:color w:val="000000" w:themeColor="text1"/>
      <w:sz w:val="16"/>
      <w:szCs w:val="20"/>
      <w:lang w:val="en-AU"/>
    </w:rPr>
  </w:style>
  <w:style w:type="character" w:customStyle="1" w:styleId="TableCaptionChar">
    <w:name w:val="Table Caption Char"/>
    <w:basedOn w:val="DefaultParagraphFont"/>
    <w:link w:val="TableCaption"/>
    <w:uiPriority w:val="2"/>
    <w:rsid w:val="00724805"/>
    <w:rPr>
      <w:rFonts w:ascii="Arial" w:eastAsia="PMingLiU" w:hAnsi="Arial" w:cs="Times New Roman"/>
      <w:b/>
      <w:color w:val="000000" w:themeColor="text1"/>
      <w:sz w:val="20"/>
      <w:szCs w:val="18"/>
    </w:rPr>
  </w:style>
  <w:style w:type="paragraph" w:customStyle="1" w:styleId="SWHead1">
    <w:name w:val="SWHead1"/>
    <w:autoRedefine/>
    <w:qFormat/>
    <w:rsid w:val="00C52E04"/>
    <w:pPr>
      <w:keepNext/>
      <w:pageBreakBefore/>
      <w:numPr>
        <w:numId w:val="64"/>
      </w:numPr>
      <w:spacing w:before="400" w:after="120"/>
      <w:outlineLvl w:val="0"/>
    </w:pPr>
    <w:rPr>
      <w:rFonts w:ascii="Arial" w:eastAsiaTheme="majorEastAsia" w:hAnsi="Arial" w:cs="Arial"/>
      <w:b/>
      <w:bCs/>
      <w:color w:val="000000"/>
      <w:kern w:val="32"/>
      <w:sz w:val="28"/>
      <w:szCs w:val="28"/>
      <w:lang w:val="en-AU"/>
    </w:rPr>
  </w:style>
  <w:style w:type="paragraph" w:customStyle="1" w:styleId="SWHead2">
    <w:name w:val="SWHead2"/>
    <w:qFormat/>
    <w:rsid w:val="00C52E04"/>
    <w:pPr>
      <w:keepNext/>
      <w:keepLines/>
      <w:numPr>
        <w:ilvl w:val="1"/>
        <w:numId w:val="64"/>
      </w:numPr>
      <w:spacing w:before="300" w:after="120"/>
      <w:outlineLvl w:val="1"/>
    </w:pPr>
    <w:rPr>
      <w:rFonts w:ascii="Arial" w:eastAsia="Times New Roman" w:hAnsi="Arial" w:cs="Arial"/>
      <w:b/>
      <w:bCs/>
      <w:iCs/>
      <w:color w:val="000000"/>
      <w:sz w:val="24"/>
      <w:szCs w:val="28"/>
      <w:lang w:val="en-AU"/>
    </w:rPr>
  </w:style>
  <w:style w:type="paragraph" w:customStyle="1" w:styleId="SWHead3">
    <w:name w:val="SWHead3"/>
    <w:qFormat/>
    <w:rsid w:val="00C52E04"/>
    <w:pPr>
      <w:keepLines/>
      <w:numPr>
        <w:ilvl w:val="2"/>
        <w:numId w:val="64"/>
      </w:numPr>
      <w:spacing w:before="240" w:after="120"/>
      <w:outlineLvl w:val="2"/>
    </w:pPr>
    <w:rPr>
      <w:rFonts w:ascii="Arial" w:eastAsia="Times New Roman" w:hAnsi="Arial" w:cs="Arial"/>
      <w:bCs/>
      <w:color w:val="000000"/>
      <w:szCs w:val="26"/>
      <w:lang w:val="en-AU"/>
    </w:rPr>
  </w:style>
  <w:style w:type="paragraph" w:customStyle="1" w:styleId="SWHead4">
    <w:name w:val="SWHead4"/>
    <w:qFormat/>
    <w:rsid w:val="00C52E04"/>
    <w:pPr>
      <w:keepLines/>
      <w:numPr>
        <w:ilvl w:val="3"/>
        <w:numId w:val="64"/>
      </w:numPr>
      <w:spacing w:before="240" w:after="120"/>
      <w:outlineLvl w:val="3"/>
    </w:pPr>
    <w:rPr>
      <w:rFonts w:ascii="Arial" w:eastAsia="Times New Roman" w:hAnsi="Arial" w:cs="Times New Roman"/>
      <w:bCs/>
      <w:szCs w:val="28"/>
      <w:lang w:val="en-AU"/>
    </w:rPr>
  </w:style>
  <w:style w:type="paragraph" w:customStyle="1" w:styleId="SWHead5">
    <w:name w:val="SWHead5"/>
    <w:qFormat/>
    <w:rsid w:val="00C52E04"/>
    <w:pPr>
      <w:keepLines/>
      <w:numPr>
        <w:ilvl w:val="4"/>
        <w:numId w:val="64"/>
      </w:numPr>
      <w:spacing w:before="240" w:after="120"/>
    </w:pPr>
    <w:rPr>
      <w:rFonts w:ascii="Arial" w:eastAsia="Times New Roman" w:hAnsi="Arial" w:cs="Times New Roman"/>
      <w:bCs/>
      <w:iCs/>
      <w:szCs w:val="26"/>
      <w:lang w:val="en-AU"/>
    </w:rPr>
  </w:style>
  <w:style w:type="numbering" w:customStyle="1" w:styleId="SWNumbering">
    <w:name w:val="SWNumbering"/>
    <w:uiPriority w:val="99"/>
    <w:rsid w:val="00C52E04"/>
    <w:pPr>
      <w:numPr>
        <w:numId w:val="64"/>
      </w:numPr>
    </w:pPr>
  </w:style>
  <w:style w:type="character" w:customStyle="1" w:styleId="normaltextrun">
    <w:name w:val="normaltextrun"/>
    <w:basedOn w:val="DefaultParagraphFont"/>
    <w:rsid w:val="00E2558B"/>
  </w:style>
  <w:style w:type="character" w:customStyle="1" w:styleId="eop">
    <w:name w:val="eop"/>
    <w:basedOn w:val="DefaultParagraphFont"/>
    <w:rsid w:val="00E2558B"/>
  </w:style>
  <w:style w:type="table" w:customStyle="1" w:styleId="SoW-Reports">
    <w:name w:val="SoW - Reports"/>
    <w:basedOn w:val="SoW-RolesandResponsibilities"/>
    <w:uiPriority w:val="99"/>
    <w:rsid w:val="0032615A"/>
    <w:tblPr>
      <w:tblCellMar>
        <w:left w:w="115" w:type="dxa"/>
        <w:right w:w="158" w:type="dxa"/>
      </w:tblCellMar>
    </w:tblPr>
    <w:tcPr>
      <w:shd w:val="clear" w:color="auto" w:fill="auto"/>
      <w:vAlign w:val="top"/>
    </w:tcPr>
    <w:tblStylePr w:type="firstRow">
      <w:pPr>
        <w:jc w:val="center"/>
      </w:pPr>
      <w:rPr>
        <w:rFonts w:ascii="Arial" w:hAnsi="Arial"/>
        <w:b/>
        <w:color w:val="FFFFFF" w:themeColor="background1"/>
        <w:sz w:val="18"/>
      </w:rPr>
      <w:tblPr>
        <w:tblCellMar>
          <w:top w:w="0" w:type="dxa"/>
          <w:left w:w="115" w:type="dxa"/>
          <w:bottom w:w="0" w:type="dxa"/>
          <w:right w:w="158" w:type="dxa"/>
        </w:tblCellMar>
      </w:tblPr>
      <w:trPr>
        <w:cantSplit/>
        <w:tblHeader/>
      </w:trPr>
      <w:tcPr>
        <w:shd w:val="clear" w:color="auto" w:fill="617D78"/>
      </w:tcPr>
    </w:tblStylePr>
    <w:tblStylePr w:type="firstCol">
      <w:pPr>
        <w:wordWrap/>
        <w:jc w:val="left"/>
      </w:pPr>
      <w:rPr>
        <w:rFonts w:ascii="Arial" w:hAnsi="Arial"/>
        <w:b w:val="0"/>
        <w:sz w:val="18"/>
      </w:rPr>
      <w:tblPr>
        <w:tblCellMar>
          <w:top w:w="0" w:type="dxa"/>
          <w:left w:w="115" w:type="dxa"/>
          <w:bottom w:w="0" w:type="dxa"/>
          <w:right w:w="158" w:type="dxa"/>
        </w:tblCellMar>
      </w:tblPr>
      <w:trPr>
        <w:cantSplit w:val="0"/>
      </w:trPr>
      <w:tcPr>
        <w:vAlign w:val="top"/>
      </w:tcPr>
    </w:tblStylePr>
  </w:style>
  <w:style w:type="paragraph" w:customStyle="1" w:styleId="BulletSub2">
    <w:name w:val="BulletSub 2"/>
    <w:aliases w:val="bs2"/>
    <w:uiPriority w:val="99"/>
    <w:rsid w:val="00427908"/>
    <w:pPr>
      <w:numPr>
        <w:numId w:val="77"/>
      </w:numPr>
      <w:spacing w:after="120"/>
    </w:pPr>
    <w:rPr>
      <w:rFonts w:ascii="Times New Roman" w:eastAsia="SimSun" w:hAnsi="Times New Roman" w:cs="Times New Roman"/>
      <w:color w:val="000000"/>
      <w:szCs w:val="20"/>
    </w:rPr>
  </w:style>
  <w:style w:type="paragraph" w:customStyle="1" w:styleId="SWPara6">
    <w:name w:val="SWPara6"/>
    <w:link w:val="SWPara6Char"/>
    <w:qFormat/>
    <w:rsid w:val="00B91162"/>
    <w:pPr>
      <w:keepLines/>
      <w:tabs>
        <w:tab w:val="num" w:pos="1559"/>
        <w:tab w:val="num" w:pos="1843"/>
      </w:tabs>
      <w:spacing w:before="120" w:after="60"/>
      <w:ind w:left="1559" w:hanging="425"/>
    </w:pPr>
    <w:rPr>
      <w:rFonts w:ascii="Arial" w:eastAsia="Times New Roman" w:hAnsi="Arial" w:cs="Arial"/>
      <w:sz w:val="20"/>
      <w:szCs w:val="32"/>
    </w:rPr>
  </w:style>
  <w:style w:type="paragraph" w:customStyle="1" w:styleId="SWPara7">
    <w:name w:val="SWPara7"/>
    <w:basedOn w:val="SWPara6"/>
    <w:qFormat/>
    <w:rsid w:val="00B91162"/>
    <w:pPr>
      <w:tabs>
        <w:tab w:val="clear" w:pos="1559"/>
        <w:tab w:val="num" w:pos="1985"/>
        <w:tab w:val="left" w:pos="2552"/>
      </w:tabs>
      <w:spacing w:before="60"/>
      <w:ind w:left="1985" w:hanging="426"/>
    </w:pPr>
    <w:rPr>
      <w:lang w:val="en-AU"/>
    </w:rPr>
  </w:style>
  <w:style w:type="paragraph" w:customStyle="1" w:styleId="SWPara8">
    <w:name w:val="SWPara8"/>
    <w:basedOn w:val="SWPara7"/>
    <w:qFormat/>
    <w:rsid w:val="00B91162"/>
    <w:pPr>
      <w:tabs>
        <w:tab w:val="clear" w:pos="1843"/>
        <w:tab w:val="clear" w:pos="2552"/>
        <w:tab w:val="num" w:pos="2410"/>
        <w:tab w:val="left" w:pos="2977"/>
      </w:tabs>
      <w:ind w:left="2410" w:hanging="425"/>
    </w:pPr>
  </w:style>
  <w:style w:type="paragraph" w:customStyle="1" w:styleId="SWPara9">
    <w:name w:val="SWPara9"/>
    <w:basedOn w:val="SWPara8"/>
    <w:qFormat/>
    <w:rsid w:val="00B91162"/>
    <w:pPr>
      <w:tabs>
        <w:tab w:val="clear" w:pos="1985"/>
        <w:tab w:val="clear" w:pos="2977"/>
        <w:tab w:val="num" w:pos="2835"/>
        <w:tab w:val="num" w:pos="3402"/>
      </w:tabs>
      <w:ind w:left="2835"/>
    </w:pPr>
  </w:style>
  <w:style w:type="numbering" w:customStyle="1" w:styleId="SWNumbering0">
    <w:name w:val="SW Numbering"/>
    <w:uiPriority w:val="99"/>
    <w:rsid w:val="00612EBB"/>
    <w:pPr>
      <w:numPr>
        <w:numId w:val="79"/>
      </w:numPr>
    </w:pPr>
  </w:style>
  <w:style w:type="paragraph" w:customStyle="1" w:styleId="TableText">
    <w:name w:val="Table Text"/>
    <w:aliases w:val="tt,table text,table Body Text"/>
    <w:link w:val="TableTextChar"/>
    <w:rsid w:val="00B91162"/>
    <w:pPr>
      <w:spacing w:before="60" w:after="60"/>
    </w:pPr>
    <w:rPr>
      <w:rFonts w:ascii="Arial Narrow" w:eastAsia="SimSun" w:hAnsi="Arial Narrow" w:cs="Times New Roman"/>
      <w:color w:val="000000"/>
      <w:sz w:val="20"/>
      <w:szCs w:val="20"/>
    </w:rPr>
  </w:style>
  <w:style w:type="character" w:customStyle="1" w:styleId="TableTextChar">
    <w:name w:val="Table Text Char"/>
    <w:basedOn w:val="DefaultParagraphFont"/>
    <w:link w:val="TableText"/>
    <w:rsid w:val="00B91162"/>
    <w:rPr>
      <w:rFonts w:ascii="Arial Narrow" w:eastAsia="SimSun" w:hAnsi="Arial Narrow" w:cs="Times New Roman"/>
      <w:color w:val="000000"/>
      <w:sz w:val="20"/>
      <w:szCs w:val="20"/>
    </w:rPr>
  </w:style>
  <w:style w:type="paragraph" w:customStyle="1" w:styleId="TableHeadingColumn">
    <w:name w:val="Table Heading Column"/>
    <w:aliases w:val="thc"/>
    <w:rsid w:val="00856B0E"/>
    <w:pPr>
      <w:keepNext/>
      <w:keepLines/>
      <w:spacing w:before="60" w:after="60"/>
      <w:jc w:val="center"/>
    </w:pPr>
    <w:rPr>
      <w:rFonts w:ascii="Trebuchet MS" w:eastAsia="SimSun" w:hAnsi="Trebuchet MS" w:cs="Times New Roman"/>
      <w:b/>
      <w:smallCaps/>
      <w:color w:val="FFFFFF"/>
      <w:sz w:val="20"/>
    </w:rPr>
  </w:style>
  <w:style w:type="table" w:customStyle="1" w:styleId="GridTable5Dark-Accent313">
    <w:name w:val="Grid Table 5 Dark - Accent 313"/>
    <w:basedOn w:val="TableNormal"/>
    <w:uiPriority w:val="50"/>
    <w:rsid w:val="00654A8D"/>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SWPara6Char">
    <w:name w:val="SWPara6 Char"/>
    <w:basedOn w:val="DefaultParagraphFont"/>
    <w:link w:val="SWPara6"/>
    <w:locked/>
    <w:rsid w:val="000268F0"/>
    <w:rPr>
      <w:rFonts w:ascii="Arial" w:eastAsia="Times New Roman" w:hAnsi="Arial" w:cs="Arial"/>
      <w:sz w:val="2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710">
      <w:bodyDiv w:val="1"/>
      <w:marLeft w:val="0"/>
      <w:marRight w:val="0"/>
      <w:marTop w:val="0"/>
      <w:marBottom w:val="0"/>
      <w:divBdr>
        <w:top w:val="none" w:sz="0" w:space="0" w:color="auto"/>
        <w:left w:val="none" w:sz="0" w:space="0" w:color="auto"/>
        <w:bottom w:val="none" w:sz="0" w:space="0" w:color="auto"/>
        <w:right w:val="none" w:sz="0" w:space="0" w:color="auto"/>
      </w:divBdr>
    </w:div>
    <w:div w:id="1931384">
      <w:bodyDiv w:val="1"/>
      <w:marLeft w:val="0"/>
      <w:marRight w:val="0"/>
      <w:marTop w:val="0"/>
      <w:marBottom w:val="0"/>
      <w:divBdr>
        <w:top w:val="none" w:sz="0" w:space="0" w:color="auto"/>
        <w:left w:val="none" w:sz="0" w:space="0" w:color="auto"/>
        <w:bottom w:val="none" w:sz="0" w:space="0" w:color="auto"/>
        <w:right w:val="none" w:sz="0" w:space="0" w:color="auto"/>
      </w:divBdr>
    </w:div>
    <w:div w:id="7147828">
      <w:bodyDiv w:val="1"/>
      <w:marLeft w:val="0"/>
      <w:marRight w:val="0"/>
      <w:marTop w:val="0"/>
      <w:marBottom w:val="0"/>
      <w:divBdr>
        <w:top w:val="none" w:sz="0" w:space="0" w:color="auto"/>
        <w:left w:val="none" w:sz="0" w:space="0" w:color="auto"/>
        <w:bottom w:val="none" w:sz="0" w:space="0" w:color="auto"/>
        <w:right w:val="none" w:sz="0" w:space="0" w:color="auto"/>
      </w:divBdr>
    </w:div>
    <w:div w:id="7830702">
      <w:bodyDiv w:val="1"/>
      <w:marLeft w:val="0"/>
      <w:marRight w:val="0"/>
      <w:marTop w:val="0"/>
      <w:marBottom w:val="0"/>
      <w:divBdr>
        <w:top w:val="none" w:sz="0" w:space="0" w:color="auto"/>
        <w:left w:val="none" w:sz="0" w:space="0" w:color="auto"/>
        <w:bottom w:val="none" w:sz="0" w:space="0" w:color="auto"/>
        <w:right w:val="none" w:sz="0" w:space="0" w:color="auto"/>
      </w:divBdr>
      <w:divsChild>
        <w:div w:id="499154576">
          <w:marLeft w:val="547"/>
          <w:marRight w:val="0"/>
          <w:marTop w:val="240"/>
          <w:marBottom w:val="0"/>
          <w:divBdr>
            <w:top w:val="none" w:sz="0" w:space="0" w:color="auto"/>
            <w:left w:val="none" w:sz="0" w:space="0" w:color="auto"/>
            <w:bottom w:val="none" w:sz="0" w:space="0" w:color="auto"/>
            <w:right w:val="none" w:sz="0" w:space="0" w:color="auto"/>
          </w:divBdr>
        </w:div>
        <w:div w:id="666983293">
          <w:marLeft w:val="547"/>
          <w:marRight w:val="0"/>
          <w:marTop w:val="240"/>
          <w:marBottom w:val="0"/>
          <w:divBdr>
            <w:top w:val="none" w:sz="0" w:space="0" w:color="auto"/>
            <w:left w:val="none" w:sz="0" w:space="0" w:color="auto"/>
            <w:bottom w:val="none" w:sz="0" w:space="0" w:color="auto"/>
            <w:right w:val="none" w:sz="0" w:space="0" w:color="auto"/>
          </w:divBdr>
        </w:div>
        <w:div w:id="1259827395">
          <w:marLeft w:val="547"/>
          <w:marRight w:val="0"/>
          <w:marTop w:val="240"/>
          <w:marBottom w:val="0"/>
          <w:divBdr>
            <w:top w:val="none" w:sz="0" w:space="0" w:color="auto"/>
            <w:left w:val="none" w:sz="0" w:space="0" w:color="auto"/>
            <w:bottom w:val="none" w:sz="0" w:space="0" w:color="auto"/>
            <w:right w:val="none" w:sz="0" w:space="0" w:color="auto"/>
          </w:divBdr>
        </w:div>
        <w:div w:id="1453090000">
          <w:marLeft w:val="547"/>
          <w:marRight w:val="0"/>
          <w:marTop w:val="240"/>
          <w:marBottom w:val="0"/>
          <w:divBdr>
            <w:top w:val="none" w:sz="0" w:space="0" w:color="auto"/>
            <w:left w:val="none" w:sz="0" w:space="0" w:color="auto"/>
            <w:bottom w:val="none" w:sz="0" w:space="0" w:color="auto"/>
            <w:right w:val="none" w:sz="0" w:space="0" w:color="auto"/>
          </w:divBdr>
        </w:div>
      </w:divsChild>
    </w:div>
    <w:div w:id="17395079">
      <w:bodyDiv w:val="1"/>
      <w:marLeft w:val="0"/>
      <w:marRight w:val="0"/>
      <w:marTop w:val="0"/>
      <w:marBottom w:val="0"/>
      <w:divBdr>
        <w:top w:val="none" w:sz="0" w:space="0" w:color="auto"/>
        <w:left w:val="none" w:sz="0" w:space="0" w:color="auto"/>
        <w:bottom w:val="none" w:sz="0" w:space="0" w:color="auto"/>
        <w:right w:val="none" w:sz="0" w:space="0" w:color="auto"/>
      </w:divBdr>
    </w:div>
    <w:div w:id="42095533">
      <w:bodyDiv w:val="1"/>
      <w:marLeft w:val="0"/>
      <w:marRight w:val="0"/>
      <w:marTop w:val="0"/>
      <w:marBottom w:val="0"/>
      <w:divBdr>
        <w:top w:val="none" w:sz="0" w:space="0" w:color="auto"/>
        <w:left w:val="none" w:sz="0" w:space="0" w:color="auto"/>
        <w:bottom w:val="none" w:sz="0" w:space="0" w:color="auto"/>
        <w:right w:val="none" w:sz="0" w:space="0" w:color="auto"/>
      </w:divBdr>
    </w:div>
    <w:div w:id="57870841">
      <w:bodyDiv w:val="1"/>
      <w:marLeft w:val="0"/>
      <w:marRight w:val="0"/>
      <w:marTop w:val="0"/>
      <w:marBottom w:val="0"/>
      <w:divBdr>
        <w:top w:val="none" w:sz="0" w:space="0" w:color="auto"/>
        <w:left w:val="none" w:sz="0" w:space="0" w:color="auto"/>
        <w:bottom w:val="none" w:sz="0" w:space="0" w:color="auto"/>
        <w:right w:val="none" w:sz="0" w:space="0" w:color="auto"/>
      </w:divBdr>
      <w:divsChild>
        <w:div w:id="1662585270">
          <w:marLeft w:val="0"/>
          <w:marRight w:val="0"/>
          <w:marTop w:val="0"/>
          <w:marBottom w:val="0"/>
          <w:divBdr>
            <w:top w:val="none" w:sz="0" w:space="0" w:color="auto"/>
            <w:left w:val="none" w:sz="0" w:space="0" w:color="auto"/>
            <w:bottom w:val="none" w:sz="0" w:space="0" w:color="auto"/>
            <w:right w:val="none" w:sz="0" w:space="0" w:color="auto"/>
          </w:divBdr>
        </w:div>
      </w:divsChild>
    </w:div>
    <w:div w:id="87193120">
      <w:bodyDiv w:val="1"/>
      <w:marLeft w:val="0"/>
      <w:marRight w:val="0"/>
      <w:marTop w:val="0"/>
      <w:marBottom w:val="0"/>
      <w:divBdr>
        <w:top w:val="none" w:sz="0" w:space="0" w:color="auto"/>
        <w:left w:val="none" w:sz="0" w:space="0" w:color="auto"/>
        <w:bottom w:val="none" w:sz="0" w:space="0" w:color="auto"/>
        <w:right w:val="none" w:sz="0" w:space="0" w:color="auto"/>
      </w:divBdr>
    </w:div>
    <w:div w:id="103111396">
      <w:bodyDiv w:val="1"/>
      <w:marLeft w:val="0"/>
      <w:marRight w:val="0"/>
      <w:marTop w:val="0"/>
      <w:marBottom w:val="0"/>
      <w:divBdr>
        <w:top w:val="none" w:sz="0" w:space="0" w:color="auto"/>
        <w:left w:val="none" w:sz="0" w:space="0" w:color="auto"/>
        <w:bottom w:val="none" w:sz="0" w:space="0" w:color="auto"/>
        <w:right w:val="none" w:sz="0" w:space="0" w:color="auto"/>
      </w:divBdr>
    </w:div>
    <w:div w:id="110559655">
      <w:bodyDiv w:val="1"/>
      <w:marLeft w:val="0"/>
      <w:marRight w:val="0"/>
      <w:marTop w:val="0"/>
      <w:marBottom w:val="0"/>
      <w:divBdr>
        <w:top w:val="none" w:sz="0" w:space="0" w:color="auto"/>
        <w:left w:val="none" w:sz="0" w:space="0" w:color="auto"/>
        <w:bottom w:val="none" w:sz="0" w:space="0" w:color="auto"/>
        <w:right w:val="none" w:sz="0" w:space="0" w:color="auto"/>
      </w:divBdr>
    </w:div>
    <w:div w:id="122844688">
      <w:bodyDiv w:val="1"/>
      <w:marLeft w:val="0"/>
      <w:marRight w:val="0"/>
      <w:marTop w:val="0"/>
      <w:marBottom w:val="0"/>
      <w:divBdr>
        <w:top w:val="none" w:sz="0" w:space="0" w:color="auto"/>
        <w:left w:val="none" w:sz="0" w:space="0" w:color="auto"/>
        <w:bottom w:val="none" w:sz="0" w:space="0" w:color="auto"/>
        <w:right w:val="none" w:sz="0" w:space="0" w:color="auto"/>
      </w:divBdr>
    </w:div>
    <w:div w:id="130369248">
      <w:bodyDiv w:val="1"/>
      <w:marLeft w:val="0"/>
      <w:marRight w:val="0"/>
      <w:marTop w:val="0"/>
      <w:marBottom w:val="0"/>
      <w:divBdr>
        <w:top w:val="none" w:sz="0" w:space="0" w:color="auto"/>
        <w:left w:val="none" w:sz="0" w:space="0" w:color="auto"/>
        <w:bottom w:val="none" w:sz="0" w:space="0" w:color="auto"/>
        <w:right w:val="none" w:sz="0" w:space="0" w:color="auto"/>
      </w:divBdr>
    </w:div>
    <w:div w:id="130488507">
      <w:bodyDiv w:val="1"/>
      <w:marLeft w:val="0"/>
      <w:marRight w:val="0"/>
      <w:marTop w:val="0"/>
      <w:marBottom w:val="0"/>
      <w:divBdr>
        <w:top w:val="none" w:sz="0" w:space="0" w:color="auto"/>
        <w:left w:val="none" w:sz="0" w:space="0" w:color="auto"/>
        <w:bottom w:val="none" w:sz="0" w:space="0" w:color="auto"/>
        <w:right w:val="none" w:sz="0" w:space="0" w:color="auto"/>
      </w:divBdr>
    </w:div>
    <w:div w:id="159008215">
      <w:bodyDiv w:val="1"/>
      <w:marLeft w:val="0"/>
      <w:marRight w:val="0"/>
      <w:marTop w:val="0"/>
      <w:marBottom w:val="0"/>
      <w:divBdr>
        <w:top w:val="none" w:sz="0" w:space="0" w:color="auto"/>
        <w:left w:val="none" w:sz="0" w:space="0" w:color="auto"/>
        <w:bottom w:val="none" w:sz="0" w:space="0" w:color="auto"/>
        <w:right w:val="none" w:sz="0" w:space="0" w:color="auto"/>
      </w:divBdr>
    </w:div>
    <w:div w:id="160241844">
      <w:bodyDiv w:val="1"/>
      <w:marLeft w:val="0"/>
      <w:marRight w:val="0"/>
      <w:marTop w:val="0"/>
      <w:marBottom w:val="0"/>
      <w:divBdr>
        <w:top w:val="none" w:sz="0" w:space="0" w:color="auto"/>
        <w:left w:val="none" w:sz="0" w:space="0" w:color="auto"/>
        <w:bottom w:val="none" w:sz="0" w:space="0" w:color="auto"/>
        <w:right w:val="none" w:sz="0" w:space="0" w:color="auto"/>
      </w:divBdr>
    </w:div>
    <w:div w:id="178083927">
      <w:bodyDiv w:val="1"/>
      <w:marLeft w:val="0"/>
      <w:marRight w:val="0"/>
      <w:marTop w:val="0"/>
      <w:marBottom w:val="0"/>
      <w:divBdr>
        <w:top w:val="none" w:sz="0" w:space="0" w:color="auto"/>
        <w:left w:val="none" w:sz="0" w:space="0" w:color="auto"/>
        <w:bottom w:val="none" w:sz="0" w:space="0" w:color="auto"/>
        <w:right w:val="none" w:sz="0" w:space="0" w:color="auto"/>
      </w:divBdr>
    </w:div>
    <w:div w:id="196698191">
      <w:bodyDiv w:val="1"/>
      <w:marLeft w:val="0"/>
      <w:marRight w:val="0"/>
      <w:marTop w:val="0"/>
      <w:marBottom w:val="0"/>
      <w:divBdr>
        <w:top w:val="none" w:sz="0" w:space="0" w:color="auto"/>
        <w:left w:val="none" w:sz="0" w:space="0" w:color="auto"/>
        <w:bottom w:val="none" w:sz="0" w:space="0" w:color="auto"/>
        <w:right w:val="none" w:sz="0" w:space="0" w:color="auto"/>
      </w:divBdr>
    </w:div>
    <w:div w:id="214588211">
      <w:bodyDiv w:val="1"/>
      <w:marLeft w:val="0"/>
      <w:marRight w:val="0"/>
      <w:marTop w:val="0"/>
      <w:marBottom w:val="0"/>
      <w:divBdr>
        <w:top w:val="none" w:sz="0" w:space="0" w:color="auto"/>
        <w:left w:val="none" w:sz="0" w:space="0" w:color="auto"/>
        <w:bottom w:val="none" w:sz="0" w:space="0" w:color="auto"/>
        <w:right w:val="none" w:sz="0" w:space="0" w:color="auto"/>
      </w:divBdr>
    </w:div>
    <w:div w:id="249657974">
      <w:bodyDiv w:val="1"/>
      <w:marLeft w:val="0"/>
      <w:marRight w:val="0"/>
      <w:marTop w:val="0"/>
      <w:marBottom w:val="0"/>
      <w:divBdr>
        <w:top w:val="none" w:sz="0" w:space="0" w:color="auto"/>
        <w:left w:val="none" w:sz="0" w:space="0" w:color="auto"/>
        <w:bottom w:val="none" w:sz="0" w:space="0" w:color="auto"/>
        <w:right w:val="none" w:sz="0" w:space="0" w:color="auto"/>
      </w:divBdr>
      <w:divsChild>
        <w:div w:id="267350851">
          <w:marLeft w:val="547"/>
          <w:marRight w:val="0"/>
          <w:marTop w:val="0"/>
          <w:marBottom w:val="0"/>
          <w:divBdr>
            <w:top w:val="none" w:sz="0" w:space="0" w:color="auto"/>
            <w:left w:val="none" w:sz="0" w:space="0" w:color="auto"/>
            <w:bottom w:val="none" w:sz="0" w:space="0" w:color="auto"/>
            <w:right w:val="none" w:sz="0" w:space="0" w:color="auto"/>
          </w:divBdr>
        </w:div>
        <w:div w:id="307519142">
          <w:marLeft w:val="547"/>
          <w:marRight w:val="0"/>
          <w:marTop w:val="0"/>
          <w:marBottom w:val="0"/>
          <w:divBdr>
            <w:top w:val="none" w:sz="0" w:space="0" w:color="auto"/>
            <w:left w:val="none" w:sz="0" w:space="0" w:color="auto"/>
            <w:bottom w:val="none" w:sz="0" w:space="0" w:color="auto"/>
            <w:right w:val="none" w:sz="0" w:space="0" w:color="auto"/>
          </w:divBdr>
        </w:div>
        <w:div w:id="320426169">
          <w:marLeft w:val="547"/>
          <w:marRight w:val="0"/>
          <w:marTop w:val="0"/>
          <w:marBottom w:val="0"/>
          <w:divBdr>
            <w:top w:val="none" w:sz="0" w:space="0" w:color="auto"/>
            <w:left w:val="none" w:sz="0" w:space="0" w:color="auto"/>
            <w:bottom w:val="none" w:sz="0" w:space="0" w:color="auto"/>
            <w:right w:val="none" w:sz="0" w:space="0" w:color="auto"/>
          </w:divBdr>
        </w:div>
        <w:div w:id="604846456">
          <w:marLeft w:val="547"/>
          <w:marRight w:val="0"/>
          <w:marTop w:val="0"/>
          <w:marBottom w:val="0"/>
          <w:divBdr>
            <w:top w:val="none" w:sz="0" w:space="0" w:color="auto"/>
            <w:left w:val="none" w:sz="0" w:space="0" w:color="auto"/>
            <w:bottom w:val="none" w:sz="0" w:space="0" w:color="auto"/>
            <w:right w:val="none" w:sz="0" w:space="0" w:color="auto"/>
          </w:divBdr>
        </w:div>
        <w:div w:id="1061250703">
          <w:marLeft w:val="547"/>
          <w:marRight w:val="0"/>
          <w:marTop w:val="0"/>
          <w:marBottom w:val="0"/>
          <w:divBdr>
            <w:top w:val="none" w:sz="0" w:space="0" w:color="auto"/>
            <w:left w:val="none" w:sz="0" w:space="0" w:color="auto"/>
            <w:bottom w:val="none" w:sz="0" w:space="0" w:color="auto"/>
            <w:right w:val="none" w:sz="0" w:space="0" w:color="auto"/>
          </w:divBdr>
        </w:div>
        <w:div w:id="1158229603">
          <w:marLeft w:val="547"/>
          <w:marRight w:val="0"/>
          <w:marTop w:val="0"/>
          <w:marBottom w:val="0"/>
          <w:divBdr>
            <w:top w:val="none" w:sz="0" w:space="0" w:color="auto"/>
            <w:left w:val="none" w:sz="0" w:space="0" w:color="auto"/>
            <w:bottom w:val="none" w:sz="0" w:space="0" w:color="auto"/>
            <w:right w:val="none" w:sz="0" w:space="0" w:color="auto"/>
          </w:divBdr>
        </w:div>
        <w:div w:id="1221987362">
          <w:marLeft w:val="547"/>
          <w:marRight w:val="0"/>
          <w:marTop w:val="0"/>
          <w:marBottom w:val="0"/>
          <w:divBdr>
            <w:top w:val="none" w:sz="0" w:space="0" w:color="auto"/>
            <w:left w:val="none" w:sz="0" w:space="0" w:color="auto"/>
            <w:bottom w:val="none" w:sz="0" w:space="0" w:color="auto"/>
            <w:right w:val="none" w:sz="0" w:space="0" w:color="auto"/>
          </w:divBdr>
        </w:div>
        <w:div w:id="1532568063">
          <w:marLeft w:val="547"/>
          <w:marRight w:val="0"/>
          <w:marTop w:val="0"/>
          <w:marBottom w:val="0"/>
          <w:divBdr>
            <w:top w:val="none" w:sz="0" w:space="0" w:color="auto"/>
            <w:left w:val="none" w:sz="0" w:space="0" w:color="auto"/>
            <w:bottom w:val="none" w:sz="0" w:space="0" w:color="auto"/>
            <w:right w:val="none" w:sz="0" w:space="0" w:color="auto"/>
          </w:divBdr>
        </w:div>
        <w:div w:id="1532764696">
          <w:marLeft w:val="547"/>
          <w:marRight w:val="0"/>
          <w:marTop w:val="0"/>
          <w:marBottom w:val="0"/>
          <w:divBdr>
            <w:top w:val="none" w:sz="0" w:space="0" w:color="auto"/>
            <w:left w:val="none" w:sz="0" w:space="0" w:color="auto"/>
            <w:bottom w:val="none" w:sz="0" w:space="0" w:color="auto"/>
            <w:right w:val="none" w:sz="0" w:space="0" w:color="auto"/>
          </w:divBdr>
        </w:div>
        <w:div w:id="1982029451">
          <w:marLeft w:val="547"/>
          <w:marRight w:val="0"/>
          <w:marTop w:val="0"/>
          <w:marBottom w:val="0"/>
          <w:divBdr>
            <w:top w:val="none" w:sz="0" w:space="0" w:color="auto"/>
            <w:left w:val="none" w:sz="0" w:space="0" w:color="auto"/>
            <w:bottom w:val="none" w:sz="0" w:space="0" w:color="auto"/>
            <w:right w:val="none" w:sz="0" w:space="0" w:color="auto"/>
          </w:divBdr>
        </w:div>
      </w:divsChild>
    </w:div>
    <w:div w:id="252714520">
      <w:bodyDiv w:val="1"/>
      <w:marLeft w:val="0"/>
      <w:marRight w:val="0"/>
      <w:marTop w:val="0"/>
      <w:marBottom w:val="0"/>
      <w:divBdr>
        <w:top w:val="none" w:sz="0" w:space="0" w:color="auto"/>
        <w:left w:val="none" w:sz="0" w:space="0" w:color="auto"/>
        <w:bottom w:val="none" w:sz="0" w:space="0" w:color="auto"/>
        <w:right w:val="none" w:sz="0" w:space="0" w:color="auto"/>
      </w:divBdr>
    </w:div>
    <w:div w:id="297880830">
      <w:bodyDiv w:val="1"/>
      <w:marLeft w:val="0"/>
      <w:marRight w:val="0"/>
      <w:marTop w:val="0"/>
      <w:marBottom w:val="0"/>
      <w:divBdr>
        <w:top w:val="none" w:sz="0" w:space="0" w:color="auto"/>
        <w:left w:val="none" w:sz="0" w:space="0" w:color="auto"/>
        <w:bottom w:val="none" w:sz="0" w:space="0" w:color="auto"/>
        <w:right w:val="none" w:sz="0" w:space="0" w:color="auto"/>
      </w:divBdr>
      <w:divsChild>
        <w:div w:id="189926582">
          <w:marLeft w:val="4032"/>
          <w:marRight w:val="0"/>
          <w:marTop w:val="0"/>
          <w:marBottom w:val="0"/>
          <w:divBdr>
            <w:top w:val="none" w:sz="0" w:space="0" w:color="auto"/>
            <w:left w:val="none" w:sz="0" w:space="0" w:color="auto"/>
            <w:bottom w:val="none" w:sz="0" w:space="0" w:color="auto"/>
            <w:right w:val="none" w:sz="0" w:space="0" w:color="auto"/>
          </w:divBdr>
        </w:div>
        <w:div w:id="490173544">
          <w:marLeft w:val="2491"/>
          <w:marRight w:val="0"/>
          <w:marTop w:val="0"/>
          <w:marBottom w:val="0"/>
          <w:divBdr>
            <w:top w:val="none" w:sz="0" w:space="0" w:color="auto"/>
            <w:left w:val="none" w:sz="0" w:space="0" w:color="auto"/>
            <w:bottom w:val="none" w:sz="0" w:space="0" w:color="auto"/>
            <w:right w:val="none" w:sz="0" w:space="0" w:color="auto"/>
          </w:divBdr>
        </w:div>
        <w:div w:id="945233007">
          <w:marLeft w:val="2491"/>
          <w:marRight w:val="0"/>
          <w:marTop w:val="0"/>
          <w:marBottom w:val="0"/>
          <w:divBdr>
            <w:top w:val="none" w:sz="0" w:space="0" w:color="auto"/>
            <w:left w:val="none" w:sz="0" w:space="0" w:color="auto"/>
            <w:bottom w:val="none" w:sz="0" w:space="0" w:color="auto"/>
            <w:right w:val="none" w:sz="0" w:space="0" w:color="auto"/>
          </w:divBdr>
        </w:div>
        <w:div w:id="1258172695">
          <w:marLeft w:val="4032"/>
          <w:marRight w:val="0"/>
          <w:marTop w:val="0"/>
          <w:marBottom w:val="0"/>
          <w:divBdr>
            <w:top w:val="none" w:sz="0" w:space="0" w:color="auto"/>
            <w:left w:val="none" w:sz="0" w:space="0" w:color="auto"/>
            <w:bottom w:val="none" w:sz="0" w:space="0" w:color="auto"/>
            <w:right w:val="none" w:sz="0" w:space="0" w:color="auto"/>
          </w:divBdr>
        </w:div>
        <w:div w:id="1279024717">
          <w:marLeft w:val="2491"/>
          <w:marRight w:val="0"/>
          <w:marTop w:val="0"/>
          <w:marBottom w:val="0"/>
          <w:divBdr>
            <w:top w:val="none" w:sz="0" w:space="0" w:color="auto"/>
            <w:left w:val="none" w:sz="0" w:space="0" w:color="auto"/>
            <w:bottom w:val="none" w:sz="0" w:space="0" w:color="auto"/>
            <w:right w:val="none" w:sz="0" w:space="0" w:color="auto"/>
          </w:divBdr>
        </w:div>
        <w:div w:id="1620407229">
          <w:marLeft w:val="2491"/>
          <w:marRight w:val="0"/>
          <w:marTop w:val="0"/>
          <w:marBottom w:val="0"/>
          <w:divBdr>
            <w:top w:val="none" w:sz="0" w:space="0" w:color="auto"/>
            <w:left w:val="none" w:sz="0" w:space="0" w:color="auto"/>
            <w:bottom w:val="none" w:sz="0" w:space="0" w:color="auto"/>
            <w:right w:val="none" w:sz="0" w:space="0" w:color="auto"/>
          </w:divBdr>
        </w:div>
        <w:div w:id="1989898358">
          <w:marLeft w:val="4032"/>
          <w:marRight w:val="0"/>
          <w:marTop w:val="0"/>
          <w:marBottom w:val="0"/>
          <w:divBdr>
            <w:top w:val="none" w:sz="0" w:space="0" w:color="auto"/>
            <w:left w:val="none" w:sz="0" w:space="0" w:color="auto"/>
            <w:bottom w:val="none" w:sz="0" w:space="0" w:color="auto"/>
            <w:right w:val="none" w:sz="0" w:space="0" w:color="auto"/>
          </w:divBdr>
        </w:div>
        <w:div w:id="2007635538">
          <w:marLeft w:val="4032"/>
          <w:marRight w:val="0"/>
          <w:marTop w:val="0"/>
          <w:marBottom w:val="0"/>
          <w:divBdr>
            <w:top w:val="none" w:sz="0" w:space="0" w:color="auto"/>
            <w:left w:val="none" w:sz="0" w:space="0" w:color="auto"/>
            <w:bottom w:val="none" w:sz="0" w:space="0" w:color="auto"/>
            <w:right w:val="none" w:sz="0" w:space="0" w:color="auto"/>
          </w:divBdr>
        </w:div>
      </w:divsChild>
    </w:div>
    <w:div w:id="305016282">
      <w:bodyDiv w:val="1"/>
      <w:marLeft w:val="0"/>
      <w:marRight w:val="0"/>
      <w:marTop w:val="0"/>
      <w:marBottom w:val="0"/>
      <w:divBdr>
        <w:top w:val="none" w:sz="0" w:space="0" w:color="auto"/>
        <w:left w:val="none" w:sz="0" w:space="0" w:color="auto"/>
        <w:bottom w:val="none" w:sz="0" w:space="0" w:color="auto"/>
        <w:right w:val="none" w:sz="0" w:space="0" w:color="auto"/>
      </w:divBdr>
      <w:divsChild>
        <w:div w:id="1458525133">
          <w:marLeft w:val="0"/>
          <w:marRight w:val="0"/>
          <w:marTop w:val="0"/>
          <w:marBottom w:val="0"/>
          <w:divBdr>
            <w:top w:val="none" w:sz="0" w:space="0" w:color="auto"/>
            <w:left w:val="none" w:sz="0" w:space="0" w:color="auto"/>
            <w:bottom w:val="none" w:sz="0" w:space="0" w:color="auto"/>
            <w:right w:val="none" w:sz="0" w:space="0" w:color="auto"/>
          </w:divBdr>
        </w:div>
      </w:divsChild>
    </w:div>
    <w:div w:id="401945811">
      <w:bodyDiv w:val="1"/>
      <w:marLeft w:val="0"/>
      <w:marRight w:val="0"/>
      <w:marTop w:val="0"/>
      <w:marBottom w:val="0"/>
      <w:divBdr>
        <w:top w:val="none" w:sz="0" w:space="0" w:color="auto"/>
        <w:left w:val="none" w:sz="0" w:space="0" w:color="auto"/>
        <w:bottom w:val="none" w:sz="0" w:space="0" w:color="auto"/>
        <w:right w:val="none" w:sz="0" w:space="0" w:color="auto"/>
      </w:divBdr>
    </w:div>
    <w:div w:id="407852687">
      <w:bodyDiv w:val="1"/>
      <w:marLeft w:val="0"/>
      <w:marRight w:val="0"/>
      <w:marTop w:val="0"/>
      <w:marBottom w:val="0"/>
      <w:divBdr>
        <w:top w:val="none" w:sz="0" w:space="0" w:color="auto"/>
        <w:left w:val="none" w:sz="0" w:space="0" w:color="auto"/>
        <w:bottom w:val="none" w:sz="0" w:space="0" w:color="auto"/>
        <w:right w:val="none" w:sz="0" w:space="0" w:color="auto"/>
      </w:divBdr>
    </w:div>
    <w:div w:id="425611235">
      <w:bodyDiv w:val="1"/>
      <w:marLeft w:val="0"/>
      <w:marRight w:val="0"/>
      <w:marTop w:val="0"/>
      <w:marBottom w:val="0"/>
      <w:divBdr>
        <w:top w:val="none" w:sz="0" w:space="0" w:color="auto"/>
        <w:left w:val="none" w:sz="0" w:space="0" w:color="auto"/>
        <w:bottom w:val="none" w:sz="0" w:space="0" w:color="auto"/>
        <w:right w:val="none" w:sz="0" w:space="0" w:color="auto"/>
      </w:divBdr>
    </w:div>
    <w:div w:id="474759807">
      <w:bodyDiv w:val="1"/>
      <w:marLeft w:val="0"/>
      <w:marRight w:val="0"/>
      <w:marTop w:val="0"/>
      <w:marBottom w:val="0"/>
      <w:divBdr>
        <w:top w:val="none" w:sz="0" w:space="0" w:color="auto"/>
        <w:left w:val="none" w:sz="0" w:space="0" w:color="auto"/>
        <w:bottom w:val="none" w:sz="0" w:space="0" w:color="auto"/>
        <w:right w:val="none" w:sz="0" w:space="0" w:color="auto"/>
      </w:divBdr>
      <w:divsChild>
        <w:div w:id="826091450">
          <w:marLeft w:val="547"/>
          <w:marRight w:val="0"/>
          <w:marTop w:val="240"/>
          <w:marBottom w:val="0"/>
          <w:divBdr>
            <w:top w:val="none" w:sz="0" w:space="0" w:color="auto"/>
            <w:left w:val="none" w:sz="0" w:space="0" w:color="auto"/>
            <w:bottom w:val="none" w:sz="0" w:space="0" w:color="auto"/>
            <w:right w:val="none" w:sz="0" w:space="0" w:color="auto"/>
          </w:divBdr>
        </w:div>
        <w:div w:id="944770645">
          <w:marLeft w:val="547"/>
          <w:marRight w:val="0"/>
          <w:marTop w:val="240"/>
          <w:marBottom w:val="0"/>
          <w:divBdr>
            <w:top w:val="none" w:sz="0" w:space="0" w:color="auto"/>
            <w:left w:val="none" w:sz="0" w:space="0" w:color="auto"/>
            <w:bottom w:val="none" w:sz="0" w:space="0" w:color="auto"/>
            <w:right w:val="none" w:sz="0" w:space="0" w:color="auto"/>
          </w:divBdr>
        </w:div>
        <w:div w:id="1193037001">
          <w:marLeft w:val="547"/>
          <w:marRight w:val="0"/>
          <w:marTop w:val="240"/>
          <w:marBottom w:val="0"/>
          <w:divBdr>
            <w:top w:val="none" w:sz="0" w:space="0" w:color="auto"/>
            <w:left w:val="none" w:sz="0" w:space="0" w:color="auto"/>
            <w:bottom w:val="none" w:sz="0" w:space="0" w:color="auto"/>
            <w:right w:val="none" w:sz="0" w:space="0" w:color="auto"/>
          </w:divBdr>
        </w:div>
        <w:div w:id="2090151589">
          <w:marLeft w:val="547"/>
          <w:marRight w:val="0"/>
          <w:marTop w:val="240"/>
          <w:marBottom w:val="0"/>
          <w:divBdr>
            <w:top w:val="none" w:sz="0" w:space="0" w:color="auto"/>
            <w:left w:val="none" w:sz="0" w:space="0" w:color="auto"/>
            <w:bottom w:val="none" w:sz="0" w:space="0" w:color="auto"/>
            <w:right w:val="none" w:sz="0" w:space="0" w:color="auto"/>
          </w:divBdr>
        </w:div>
      </w:divsChild>
    </w:div>
    <w:div w:id="550188766">
      <w:bodyDiv w:val="1"/>
      <w:marLeft w:val="0"/>
      <w:marRight w:val="0"/>
      <w:marTop w:val="0"/>
      <w:marBottom w:val="0"/>
      <w:divBdr>
        <w:top w:val="none" w:sz="0" w:space="0" w:color="auto"/>
        <w:left w:val="none" w:sz="0" w:space="0" w:color="auto"/>
        <w:bottom w:val="none" w:sz="0" w:space="0" w:color="auto"/>
        <w:right w:val="none" w:sz="0" w:space="0" w:color="auto"/>
      </w:divBdr>
      <w:divsChild>
        <w:div w:id="1121456430">
          <w:marLeft w:val="0"/>
          <w:marRight w:val="0"/>
          <w:marTop w:val="0"/>
          <w:marBottom w:val="0"/>
          <w:divBdr>
            <w:top w:val="none" w:sz="0" w:space="0" w:color="auto"/>
            <w:left w:val="none" w:sz="0" w:space="0" w:color="auto"/>
            <w:bottom w:val="none" w:sz="0" w:space="0" w:color="auto"/>
            <w:right w:val="none" w:sz="0" w:space="0" w:color="auto"/>
          </w:divBdr>
        </w:div>
      </w:divsChild>
    </w:div>
    <w:div w:id="555161378">
      <w:bodyDiv w:val="1"/>
      <w:marLeft w:val="0"/>
      <w:marRight w:val="0"/>
      <w:marTop w:val="0"/>
      <w:marBottom w:val="0"/>
      <w:divBdr>
        <w:top w:val="none" w:sz="0" w:space="0" w:color="auto"/>
        <w:left w:val="none" w:sz="0" w:space="0" w:color="auto"/>
        <w:bottom w:val="none" w:sz="0" w:space="0" w:color="auto"/>
        <w:right w:val="none" w:sz="0" w:space="0" w:color="auto"/>
      </w:divBdr>
    </w:div>
    <w:div w:id="593589972">
      <w:bodyDiv w:val="1"/>
      <w:marLeft w:val="0"/>
      <w:marRight w:val="0"/>
      <w:marTop w:val="0"/>
      <w:marBottom w:val="0"/>
      <w:divBdr>
        <w:top w:val="none" w:sz="0" w:space="0" w:color="auto"/>
        <w:left w:val="none" w:sz="0" w:space="0" w:color="auto"/>
        <w:bottom w:val="none" w:sz="0" w:space="0" w:color="auto"/>
        <w:right w:val="none" w:sz="0" w:space="0" w:color="auto"/>
      </w:divBdr>
    </w:div>
    <w:div w:id="655261069">
      <w:bodyDiv w:val="1"/>
      <w:marLeft w:val="0"/>
      <w:marRight w:val="0"/>
      <w:marTop w:val="0"/>
      <w:marBottom w:val="0"/>
      <w:divBdr>
        <w:top w:val="none" w:sz="0" w:space="0" w:color="auto"/>
        <w:left w:val="none" w:sz="0" w:space="0" w:color="auto"/>
        <w:bottom w:val="none" w:sz="0" w:space="0" w:color="auto"/>
        <w:right w:val="none" w:sz="0" w:space="0" w:color="auto"/>
      </w:divBdr>
    </w:div>
    <w:div w:id="674301948">
      <w:bodyDiv w:val="1"/>
      <w:marLeft w:val="0"/>
      <w:marRight w:val="0"/>
      <w:marTop w:val="0"/>
      <w:marBottom w:val="0"/>
      <w:divBdr>
        <w:top w:val="none" w:sz="0" w:space="0" w:color="auto"/>
        <w:left w:val="none" w:sz="0" w:space="0" w:color="auto"/>
        <w:bottom w:val="none" w:sz="0" w:space="0" w:color="auto"/>
        <w:right w:val="none" w:sz="0" w:space="0" w:color="auto"/>
      </w:divBdr>
    </w:div>
    <w:div w:id="790903180">
      <w:bodyDiv w:val="1"/>
      <w:marLeft w:val="0"/>
      <w:marRight w:val="0"/>
      <w:marTop w:val="0"/>
      <w:marBottom w:val="0"/>
      <w:divBdr>
        <w:top w:val="none" w:sz="0" w:space="0" w:color="auto"/>
        <w:left w:val="none" w:sz="0" w:space="0" w:color="auto"/>
        <w:bottom w:val="none" w:sz="0" w:space="0" w:color="auto"/>
        <w:right w:val="none" w:sz="0" w:space="0" w:color="auto"/>
      </w:divBdr>
    </w:div>
    <w:div w:id="855734855">
      <w:bodyDiv w:val="1"/>
      <w:marLeft w:val="0"/>
      <w:marRight w:val="0"/>
      <w:marTop w:val="0"/>
      <w:marBottom w:val="0"/>
      <w:divBdr>
        <w:top w:val="none" w:sz="0" w:space="0" w:color="auto"/>
        <w:left w:val="none" w:sz="0" w:space="0" w:color="auto"/>
        <w:bottom w:val="none" w:sz="0" w:space="0" w:color="auto"/>
        <w:right w:val="none" w:sz="0" w:space="0" w:color="auto"/>
      </w:divBdr>
    </w:div>
    <w:div w:id="858860183">
      <w:bodyDiv w:val="1"/>
      <w:marLeft w:val="0"/>
      <w:marRight w:val="0"/>
      <w:marTop w:val="0"/>
      <w:marBottom w:val="0"/>
      <w:divBdr>
        <w:top w:val="none" w:sz="0" w:space="0" w:color="auto"/>
        <w:left w:val="none" w:sz="0" w:space="0" w:color="auto"/>
        <w:bottom w:val="none" w:sz="0" w:space="0" w:color="auto"/>
        <w:right w:val="none" w:sz="0" w:space="0" w:color="auto"/>
      </w:divBdr>
    </w:div>
    <w:div w:id="935600861">
      <w:bodyDiv w:val="1"/>
      <w:marLeft w:val="0"/>
      <w:marRight w:val="0"/>
      <w:marTop w:val="0"/>
      <w:marBottom w:val="0"/>
      <w:divBdr>
        <w:top w:val="none" w:sz="0" w:space="0" w:color="auto"/>
        <w:left w:val="none" w:sz="0" w:space="0" w:color="auto"/>
        <w:bottom w:val="none" w:sz="0" w:space="0" w:color="auto"/>
        <w:right w:val="none" w:sz="0" w:space="0" w:color="auto"/>
      </w:divBdr>
      <w:divsChild>
        <w:div w:id="85880140">
          <w:marLeft w:val="547"/>
          <w:marRight w:val="0"/>
          <w:marTop w:val="0"/>
          <w:marBottom w:val="0"/>
          <w:divBdr>
            <w:top w:val="none" w:sz="0" w:space="0" w:color="auto"/>
            <w:left w:val="none" w:sz="0" w:space="0" w:color="auto"/>
            <w:bottom w:val="none" w:sz="0" w:space="0" w:color="auto"/>
            <w:right w:val="none" w:sz="0" w:space="0" w:color="auto"/>
          </w:divBdr>
        </w:div>
        <w:div w:id="167328833">
          <w:marLeft w:val="547"/>
          <w:marRight w:val="0"/>
          <w:marTop w:val="0"/>
          <w:marBottom w:val="0"/>
          <w:divBdr>
            <w:top w:val="none" w:sz="0" w:space="0" w:color="auto"/>
            <w:left w:val="none" w:sz="0" w:space="0" w:color="auto"/>
            <w:bottom w:val="none" w:sz="0" w:space="0" w:color="auto"/>
            <w:right w:val="none" w:sz="0" w:space="0" w:color="auto"/>
          </w:divBdr>
        </w:div>
        <w:div w:id="571744459">
          <w:marLeft w:val="547"/>
          <w:marRight w:val="0"/>
          <w:marTop w:val="0"/>
          <w:marBottom w:val="0"/>
          <w:divBdr>
            <w:top w:val="none" w:sz="0" w:space="0" w:color="auto"/>
            <w:left w:val="none" w:sz="0" w:space="0" w:color="auto"/>
            <w:bottom w:val="none" w:sz="0" w:space="0" w:color="auto"/>
            <w:right w:val="none" w:sz="0" w:space="0" w:color="auto"/>
          </w:divBdr>
        </w:div>
        <w:div w:id="590042122">
          <w:marLeft w:val="547"/>
          <w:marRight w:val="0"/>
          <w:marTop w:val="0"/>
          <w:marBottom w:val="0"/>
          <w:divBdr>
            <w:top w:val="none" w:sz="0" w:space="0" w:color="auto"/>
            <w:left w:val="none" w:sz="0" w:space="0" w:color="auto"/>
            <w:bottom w:val="none" w:sz="0" w:space="0" w:color="auto"/>
            <w:right w:val="none" w:sz="0" w:space="0" w:color="auto"/>
          </w:divBdr>
        </w:div>
        <w:div w:id="901599111">
          <w:marLeft w:val="547"/>
          <w:marRight w:val="0"/>
          <w:marTop w:val="0"/>
          <w:marBottom w:val="0"/>
          <w:divBdr>
            <w:top w:val="none" w:sz="0" w:space="0" w:color="auto"/>
            <w:left w:val="none" w:sz="0" w:space="0" w:color="auto"/>
            <w:bottom w:val="none" w:sz="0" w:space="0" w:color="auto"/>
            <w:right w:val="none" w:sz="0" w:space="0" w:color="auto"/>
          </w:divBdr>
        </w:div>
        <w:div w:id="1147670983">
          <w:marLeft w:val="547"/>
          <w:marRight w:val="0"/>
          <w:marTop w:val="0"/>
          <w:marBottom w:val="0"/>
          <w:divBdr>
            <w:top w:val="none" w:sz="0" w:space="0" w:color="auto"/>
            <w:left w:val="none" w:sz="0" w:space="0" w:color="auto"/>
            <w:bottom w:val="none" w:sz="0" w:space="0" w:color="auto"/>
            <w:right w:val="none" w:sz="0" w:space="0" w:color="auto"/>
          </w:divBdr>
        </w:div>
        <w:div w:id="1538353181">
          <w:marLeft w:val="547"/>
          <w:marRight w:val="0"/>
          <w:marTop w:val="0"/>
          <w:marBottom w:val="0"/>
          <w:divBdr>
            <w:top w:val="none" w:sz="0" w:space="0" w:color="auto"/>
            <w:left w:val="none" w:sz="0" w:space="0" w:color="auto"/>
            <w:bottom w:val="none" w:sz="0" w:space="0" w:color="auto"/>
            <w:right w:val="none" w:sz="0" w:space="0" w:color="auto"/>
          </w:divBdr>
        </w:div>
      </w:divsChild>
    </w:div>
    <w:div w:id="955715399">
      <w:bodyDiv w:val="1"/>
      <w:marLeft w:val="0"/>
      <w:marRight w:val="0"/>
      <w:marTop w:val="0"/>
      <w:marBottom w:val="0"/>
      <w:divBdr>
        <w:top w:val="none" w:sz="0" w:space="0" w:color="auto"/>
        <w:left w:val="none" w:sz="0" w:space="0" w:color="auto"/>
        <w:bottom w:val="none" w:sz="0" w:space="0" w:color="auto"/>
        <w:right w:val="none" w:sz="0" w:space="0" w:color="auto"/>
      </w:divBdr>
    </w:div>
    <w:div w:id="984241647">
      <w:bodyDiv w:val="1"/>
      <w:marLeft w:val="0"/>
      <w:marRight w:val="0"/>
      <w:marTop w:val="0"/>
      <w:marBottom w:val="0"/>
      <w:divBdr>
        <w:top w:val="none" w:sz="0" w:space="0" w:color="auto"/>
        <w:left w:val="none" w:sz="0" w:space="0" w:color="auto"/>
        <w:bottom w:val="none" w:sz="0" w:space="0" w:color="auto"/>
        <w:right w:val="none" w:sz="0" w:space="0" w:color="auto"/>
      </w:divBdr>
    </w:div>
    <w:div w:id="998074424">
      <w:bodyDiv w:val="1"/>
      <w:marLeft w:val="0"/>
      <w:marRight w:val="0"/>
      <w:marTop w:val="0"/>
      <w:marBottom w:val="0"/>
      <w:divBdr>
        <w:top w:val="none" w:sz="0" w:space="0" w:color="auto"/>
        <w:left w:val="none" w:sz="0" w:space="0" w:color="auto"/>
        <w:bottom w:val="none" w:sz="0" w:space="0" w:color="auto"/>
        <w:right w:val="none" w:sz="0" w:space="0" w:color="auto"/>
      </w:divBdr>
    </w:div>
    <w:div w:id="1029137416">
      <w:bodyDiv w:val="1"/>
      <w:marLeft w:val="0"/>
      <w:marRight w:val="0"/>
      <w:marTop w:val="0"/>
      <w:marBottom w:val="0"/>
      <w:divBdr>
        <w:top w:val="none" w:sz="0" w:space="0" w:color="auto"/>
        <w:left w:val="none" w:sz="0" w:space="0" w:color="auto"/>
        <w:bottom w:val="none" w:sz="0" w:space="0" w:color="auto"/>
        <w:right w:val="none" w:sz="0" w:space="0" w:color="auto"/>
      </w:divBdr>
    </w:div>
    <w:div w:id="1072234651">
      <w:bodyDiv w:val="1"/>
      <w:marLeft w:val="0"/>
      <w:marRight w:val="0"/>
      <w:marTop w:val="0"/>
      <w:marBottom w:val="0"/>
      <w:divBdr>
        <w:top w:val="none" w:sz="0" w:space="0" w:color="auto"/>
        <w:left w:val="none" w:sz="0" w:space="0" w:color="auto"/>
        <w:bottom w:val="none" w:sz="0" w:space="0" w:color="auto"/>
        <w:right w:val="none" w:sz="0" w:space="0" w:color="auto"/>
      </w:divBdr>
      <w:divsChild>
        <w:div w:id="1933539675">
          <w:marLeft w:val="0"/>
          <w:marRight w:val="0"/>
          <w:marTop w:val="0"/>
          <w:marBottom w:val="0"/>
          <w:divBdr>
            <w:top w:val="none" w:sz="0" w:space="0" w:color="auto"/>
            <w:left w:val="none" w:sz="0" w:space="0" w:color="auto"/>
            <w:bottom w:val="none" w:sz="0" w:space="0" w:color="auto"/>
            <w:right w:val="none" w:sz="0" w:space="0" w:color="auto"/>
          </w:divBdr>
        </w:div>
      </w:divsChild>
    </w:div>
    <w:div w:id="1077094546">
      <w:bodyDiv w:val="1"/>
      <w:marLeft w:val="0"/>
      <w:marRight w:val="0"/>
      <w:marTop w:val="0"/>
      <w:marBottom w:val="0"/>
      <w:divBdr>
        <w:top w:val="none" w:sz="0" w:space="0" w:color="auto"/>
        <w:left w:val="none" w:sz="0" w:space="0" w:color="auto"/>
        <w:bottom w:val="none" w:sz="0" w:space="0" w:color="auto"/>
        <w:right w:val="none" w:sz="0" w:space="0" w:color="auto"/>
      </w:divBdr>
    </w:div>
    <w:div w:id="1080255772">
      <w:bodyDiv w:val="1"/>
      <w:marLeft w:val="0"/>
      <w:marRight w:val="0"/>
      <w:marTop w:val="0"/>
      <w:marBottom w:val="0"/>
      <w:divBdr>
        <w:top w:val="none" w:sz="0" w:space="0" w:color="auto"/>
        <w:left w:val="none" w:sz="0" w:space="0" w:color="auto"/>
        <w:bottom w:val="none" w:sz="0" w:space="0" w:color="auto"/>
        <w:right w:val="none" w:sz="0" w:space="0" w:color="auto"/>
      </w:divBdr>
    </w:div>
    <w:div w:id="1095517290">
      <w:bodyDiv w:val="1"/>
      <w:marLeft w:val="0"/>
      <w:marRight w:val="0"/>
      <w:marTop w:val="0"/>
      <w:marBottom w:val="0"/>
      <w:divBdr>
        <w:top w:val="none" w:sz="0" w:space="0" w:color="auto"/>
        <w:left w:val="none" w:sz="0" w:space="0" w:color="auto"/>
        <w:bottom w:val="none" w:sz="0" w:space="0" w:color="auto"/>
        <w:right w:val="none" w:sz="0" w:space="0" w:color="auto"/>
      </w:divBdr>
      <w:divsChild>
        <w:div w:id="1912693415">
          <w:marLeft w:val="547"/>
          <w:marRight w:val="0"/>
          <w:marTop w:val="0"/>
          <w:marBottom w:val="0"/>
          <w:divBdr>
            <w:top w:val="none" w:sz="0" w:space="0" w:color="auto"/>
            <w:left w:val="none" w:sz="0" w:space="0" w:color="auto"/>
            <w:bottom w:val="none" w:sz="0" w:space="0" w:color="auto"/>
            <w:right w:val="none" w:sz="0" w:space="0" w:color="auto"/>
          </w:divBdr>
        </w:div>
      </w:divsChild>
    </w:div>
    <w:div w:id="1153175660">
      <w:bodyDiv w:val="1"/>
      <w:marLeft w:val="0"/>
      <w:marRight w:val="0"/>
      <w:marTop w:val="0"/>
      <w:marBottom w:val="0"/>
      <w:divBdr>
        <w:top w:val="none" w:sz="0" w:space="0" w:color="auto"/>
        <w:left w:val="none" w:sz="0" w:space="0" w:color="auto"/>
        <w:bottom w:val="none" w:sz="0" w:space="0" w:color="auto"/>
        <w:right w:val="none" w:sz="0" w:space="0" w:color="auto"/>
      </w:divBdr>
    </w:div>
    <w:div w:id="1243218930">
      <w:bodyDiv w:val="1"/>
      <w:marLeft w:val="0"/>
      <w:marRight w:val="0"/>
      <w:marTop w:val="0"/>
      <w:marBottom w:val="0"/>
      <w:divBdr>
        <w:top w:val="none" w:sz="0" w:space="0" w:color="auto"/>
        <w:left w:val="none" w:sz="0" w:space="0" w:color="auto"/>
        <w:bottom w:val="none" w:sz="0" w:space="0" w:color="auto"/>
        <w:right w:val="none" w:sz="0" w:space="0" w:color="auto"/>
      </w:divBdr>
    </w:div>
    <w:div w:id="1262956540">
      <w:bodyDiv w:val="1"/>
      <w:marLeft w:val="0"/>
      <w:marRight w:val="0"/>
      <w:marTop w:val="0"/>
      <w:marBottom w:val="0"/>
      <w:divBdr>
        <w:top w:val="none" w:sz="0" w:space="0" w:color="auto"/>
        <w:left w:val="none" w:sz="0" w:space="0" w:color="auto"/>
        <w:bottom w:val="none" w:sz="0" w:space="0" w:color="auto"/>
        <w:right w:val="none" w:sz="0" w:space="0" w:color="auto"/>
      </w:divBdr>
      <w:divsChild>
        <w:div w:id="2067992215">
          <w:marLeft w:val="0"/>
          <w:marRight w:val="0"/>
          <w:marTop w:val="0"/>
          <w:marBottom w:val="0"/>
          <w:divBdr>
            <w:top w:val="none" w:sz="0" w:space="0" w:color="auto"/>
            <w:left w:val="none" w:sz="0" w:space="0" w:color="auto"/>
            <w:bottom w:val="none" w:sz="0" w:space="0" w:color="auto"/>
            <w:right w:val="none" w:sz="0" w:space="0" w:color="auto"/>
          </w:divBdr>
        </w:div>
      </w:divsChild>
    </w:div>
    <w:div w:id="1265963177">
      <w:bodyDiv w:val="1"/>
      <w:marLeft w:val="0"/>
      <w:marRight w:val="0"/>
      <w:marTop w:val="0"/>
      <w:marBottom w:val="0"/>
      <w:divBdr>
        <w:top w:val="none" w:sz="0" w:space="0" w:color="auto"/>
        <w:left w:val="none" w:sz="0" w:space="0" w:color="auto"/>
        <w:bottom w:val="none" w:sz="0" w:space="0" w:color="auto"/>
        <w:right w:val="none" w:sz="0" w:space="0" w:color="auto"/>
      </w:divBdr>
    </w:div>
    <w:div w:id="1267619341">
      <w:bodyDiv w:val="1"/>
      <w:marLeft w:val="0"/>
      <w:marRight w:val="0"/>
      <w:marTop w:val="0"/>
      <w:marBottom w:val="0"/>
      <w:divBdr>
        <w:top w:val="none" w:sz="0" w:space="0" w:color="auto"/>
        <w:left w:val="none" w:sz="0" w:space="0" w:color="auto"/>
        <w:bottom w:val="none" w:sz="0" w:space="0" w:color="auto"/>
        <w:right w:val="none" w:sz="0" w:space="0" w:color="auto"/>
      </w:divBdr>
    </w:div>
    <w:div w:id="1295214277">
      <w:bodyDiv w:val="1"/>
      <w:marLeft w:val="0"/>
      <w:marRight w:val="0"/>
      <w:marTop w:val="0"/>
      <w:marBottom w:val="0"/>
      <w:divBdr>
        <w:top w:val="none" w:sz="0" w:space="0" w:color="auto"/>
        <w:left w:val="none" w:sz="0" w:space="0" w:color="auto"/>
        <w:bottom w:val="none" w:sz="0" w:space="0" w:color="auto"/>
        <w:right w:val="none" w:sz="0" w:space="0" w:color="auto"/>
      </w:divBdr>
    </w:div>
    <w:div w:id="1369531456">
      <w:bodyDiv w:val="1"/>
      <w:marLeft w:val="0"/>
      <w:marRight w:val="0"/>
      <w:marTop w:val="0"/>
      <w:marBottom w:val="0"/>
      <w:divBdr>
        <w:top w:val="none" w:sz="0" w:space="0" w:color="auto"/>
        <w:left w:val="none" w:sz="0" w:space="0" w:color="auto"/>
        <w:bottom w:val="none" w:sz="0" w:space="0" w:color="auto"/>
        <w:right w:val="none" w:sz="0" w:space="0" w:color="auto"/>
      </w:divBdr>
    </w:div>
    <w:div w:id="1375304361">
      <w:bodyDiv w:val="1"/>
      <w:marLeft w:val="0"/>
      <w:marRight w:val="0"/>
      <w:marTop w:val="0"/>
      <w:marBottom w:val="0"/>
      <w:divBdr>
        <w:top w:val="none" w:sz="0" w:space="0" w:color="auto"/>
        <w:left w:val="none" w:sz="0" w:space="0" w:color="auto"/>
        <w:bottom w:val="none" w:sz="0" w:space="0" w:color="auto"/>
        <w:right w:val="none" w:sz="0" w:space="0" w:color="auto"/>
      </w:divBdr>
    </w:div>
    <w:div w:id="1407680274">
      <w:bodyDiv w:val="1"/>
      <w:marLeft w:val="0"/>
      <w:marRight w:val="0"/>
      <w:marTop w:val="0"/>
      <w:marBottom w:val="0"/>
      <w:divBdr>
        <w:top w:val="none" w:sz="0" w:space="0" w:color="auto"/>
        <w:left w:val="none" w:sz="0" w:space="0" w:color="auto"/>
        <w:bottom w:val="none" w:sz="0" w:space="0" w:color="auto"/>
        <w:right w:val="none" w:sz="0" w:space="0" w:color="auto"/>
      </w:divBdr>
    </w:div>
    <w:div w:id="1464691427">
      <w:bodyDiv w:val="1"/>
      <w:marLeft w:val="0"/>
      <w:marRight w:val="0"/>
      <w:marTop w:val="0"/>
      <w:marBottom w:val="0"/>
      <w:divBdr>
        <w:top w:val="none" w:sz="0" w:space="0" w:color="auto"/>
        <w:left w:val="none" w:sz="0" w:space="0" w:color="auto"/>
        <w:bottom w:val="none" w:sz="0" w:space="0" w:color="auto"/>
        <w:right w:val="none" w:sz="0" w:space="0" w:color="auto"/>
      </w:divBdr>
    </w:div>
    <w:div w:id="1480727007">
      <w:bodyDiv w:val="1"/>
      <w:marLeft w:val="0"/>
      <w:marRight w:val="0"/>
      <w:marTop w:val="0"/>
      <w:marBottom w:val="0"/>
      <w:divBdr>
        <w:top w:val="none" w:sz="0" w:space="0" w:color="auto"/>
        <w:left w:val="none" w:sz="0" w:space="0" w:color="auto"/>
        <w:bottom w:val="none" w:sz="0" w:space="0" w:color="auto"/>
        <w:right w:val="none" w:sz="0" w:space="0" w:color="auto"/>
      </w:divBdr>
    </w:div>
    <w:div w:id="1502963660">
      <w:bodyDiv w:val="1"/>
      <w:marLeft w:val="0"/>
      <w:marRight w:val="0"/>
      <w:marTop w:val="0"/>
      <w:marBottom w:val="0"/>
      <w:divBdr>
        <w:top w:val="none" w:sz="0" w:space="0" w:color="auto"/>
        <w:left w:val="none" w:sz="0" w:space="0" w:color="auto"/>
        <w:bottom w:val="none" w:sz="0" w:space="0" w:color="auto"/>
        <w:right w:val="none" w:sz="0" w:space="0" w:color="auto"/>
      </w:divBdr>
      <w:divsChild>
        <w:div w:id="1096293530">
          <w:marLeft w:val="0"/>
          <w:marRight w:val="0"/>
          <w:marTop w:val="0"/>
          <w:marBottom w:val="0"/>
          <w:divBdr>
            <w:top w:val="none" w:sz="0" w:space="0" w:color="auto"/>
            <w:left w:val="none" w:sz="0" w:space="0" w:color="auto"/>
            <w:bottom w:val="none" w:sz="0" w:space="0" w:color="auto"/>
            <w:right w:val="none" w:sz="0" w:space="0" w:color="auto"/>
          </w:divBdr>
        </w:div>
      </w:divsChild>
    </w:div>
    <w:div w:id="1540433654">
      <w:bodyDiv w:val="1"/>
      <w:marLeft w:val="0"/>
      <w:marRight w:val="0"/>
      <w:marTop w:val="0"/>
      <w:marBottom w:val="0"/>
      <w:divBdr>
        <w:top w:val="none" w:sz="0" w:space="0" w:color="auto"/>
        <w:left w:val="none" w:sz="0" w:space="0" w:color="auto"/>
        <w:bottom w:val="none" w:sz="0" w:space="0" w:color="auto"/>
        <w:right w:val="none" w:sz="0" w:space="0" w:color="auto"/>
      </w:divBdr>
    </w:div>
    <w:div w:id="1552689005">
      <w:bodyDiv w:val="1"/>
      <w:marLeft w:val="0"/>
      <w:marRight w:val="0"/>
      <w:marTop w:val="0"/>
      <w:marBottom w:val="0"/>
      <w:divBdr>
        <w:top w:val="none" w:sz="0" w:space="0" w:color="auto"/>
        <w:left w:val="none" w:sz="0" w:space="0" w:color="auto"/>
        <w:bottom w:val="none" w:sz="0" w:space="0" w:color="auto"/>
        <w:right w:val="none" w:sz="0" w:space="0" w:color="auto"/>
      </w:divBdr>
    </w:div>
    <w:div w:id="1579628121">
      <w:bodyDiv w:val="1"/>
      <w:marLeft w:val="0"/>
      <w:marRight w:val="0"/>
      <w:marTop w:val="0"/>
      <w:marBottom w:val="0"/>
      <w:divBdr>
        <w:top w:val="none" w:sz="0" w:space="0" w:color="auto"/>
        <w:left w:val="none" w:sz="0" w:space="0" w:color="auto"/>
        <w:bottom w:val="none" w:sz="0" w:space="0" w:color="auto"/>
        <w:right w:val="none" w:sz="0" w:space="0" w:color="auto"/>
      </w:divBdr>
    </w:div>
    <w:div w:id="1700542869">
      <w:bodyDiv w:val="1"/>
      <w:marLeft w:val="0"/>
      <w:marRight w:val="0"/>
      <w:marTop w:val="0"/>
      <w:marBottom w:val="0"/>
      <w:divBdr>
        <w:top w:val="none" w:sz="0" w:space="0" w:color="auto"/>
        <w:left w:val="none" w:sz="0" w:space="0" w:color="auto"/>
        <w:bottom w:val="none" w:sz="0" w:space="0" w:color="auto"/>
        <w:right w:val="none" w:sz="0" w:space="0" w:color="auto"/>
      </w:divBdr>
    </w:div>
    <w:div w:id="1805654168">
      <w:bodyDiv w:val="1"/>
      <w:marLeft w:val="0"/>
      <w:marRight w:val="0"/>
      <w:marTop w:val="0"/>
      <w:marBottom w:val="0"/>
      <w:divBdr>
        <w:top w:val="none" w:sz="0" w:space="0" w:color="auto"/>
        <w:left w:val="none" w:sz="0" w:space="0" w:color="auto"/>
        <w:bottom w:val="none" w:sz="0" w:space="0" w:color="auto"/>
        <w:right w:val="none" w:sz="0" w:space="0" w:color="auto"/>
      </w:divBdr>
    </w:div>
    <w:div w:id="1911498677">
      <w:bodyDiv w:val="1"/>
      <w:marLeft w:val="0"/>
      <w:marRight w:val="0"/>
      <w:marTop w:val="0"/>
      <w:marBottom w:val="0"/>
      <w:divBdr>
        <w:top w:val="none" w:sz="0" w:space="0" w:color="auto"/>
        <w:left w:val="none" w:sz="0" w:space="0" w:color="auto"/>
        <w:bottom w:val="none" w:sz="0" w:space="0" w:color="auto"/>
        <w:right w:val="none" w:sz="0" w:space="0" w:color="auto"/>
      </w:divBdr>
    </w:div>
    <w:div w:id="1928614032">
      <w:bodyDiv w:val="1"/>
      <w:marLeft w:val="0"/>
      <w:marRight w:val="0"/>
      <w:marTop w:val="0"/>
      <w:marBottom w:val="0"/>
      <w:divBdr>
        <w:top w:val="none" w:sz="0" w:space="0" w:color="auto"/>
        <w:left w:val="none" w:sz="0" w:space="0" w:color="auto"/>
        <w:bottom w:val="none" w:sz="0" w:space="0" w:color="auto"/>
        <w:right w:val="none" w:sz="0" w:space="0" w:color="auto"/>
      </w:divBdr>
    </w:div>
    <w:div w:id="1929272432">
      <w:bodyDiv w:val="1"/>
      <w:marLeft w:val="0"/>
      <w:marRight w:val="0"/>
      <w:marTop w:val="0"/>
      <w:marBottom w:val="0"/>
      <w:divBdr>
        <w:top w:val="none" w:sz="0" w:space="0" w:color="auto"/>
        <w:left w:val="none" w:sz="0" w:space="0" w:color="auto"/>
        <w:bottom w:val="none" w:sz="0" w:space="0" w:color="auto"/>
        <w:right w:val="none" w:sz="0" w:space="0" w:color="auto"/>
      </w:divBdr>
    </w:div>
    <w:div w:id="1966038715">
      <w:bodyDiv w:val="1"/>
      <w:marLeft w:val="0"/>
      <w:marRight w:val="0"/>
      <w:marTop w:val="0"/>
      <w:marBottom w:val="0"/>
      <w:divBdr>
        <w:top w:val="none" w:sz="0" w:space="0" w:color="auto"/>
        <w:left w:val="none" w:sz="0" w:space="0" w:color="auto"/>
        <w:bottom w:val="none" w:sz="0" w:space="0" w:color="auto"/>
        <w:right w:val="none" w:sz="0" w:space="0" w:color="auto"/>
      </w:divBdr>
    </w:div>
    <w:div w:id="1994799445">
      <w:bodyDiv w:val="1"/>
      <w:marLeft w:val="0"/>
      <w:marRight w:val="0"/>
      <w:marTop w:val="0"/>
      <w:marBottom w:val="0"/>
      <w:divBdr>
        <w:top w:val="none" w:sz="0" w:space="0" w:color="auto"/>
        <w:left w:val="none" w:sz="0" w:space="0" w:color="auto"/>
        <w:bottom w:val="none" w:sz="0" w:space="0" w:color="auto"/>
        <w:right w:val="none" w:sz="0" w:space="0" w:color="auto"/>
      </w:divBdr>
    </w:div>
    <w:div w:id="2016762935">
      <w:bodyDiv w:val="1"/>
      <w:marLeft w:val="0"/>
      <w:marRight w:val="0"/>
      <w:marTop w:val="0"/>
      <w:marBottom w:val="0"/>
      <w:divBdr>
        <w:top w:val="none" w:sz="0" w:space="0" w:color="auto"/>
        <w:left w:val="none" w:sz="0" w:space="0" w:color="auto"/>
        <w:bottom w:val="none" w:sz="0" w:space="0" w:color="auto"/>
        <w:right w:val="none" w:sz="0" w:space="0" w:color="auto"/>
      </w:divBdr>
    </w:div>
    <w:div w:id="2034501802">
      <w:bodyDiv w:val="1"/>
      <w:marLeft w:val="0"/>
      <w:marRight w:val="0"/>
      <w:marTop w:val="0"/>
      <w:marBottom w:val="0"/>
      <w:divBdr>
        <w:top w:val="none" w:sz="0" w:space="0" w:color="auto"/>
        <w:left w:val="none" w:sz="0" w:space="0" w:color="auto"/>
        <w:bottom w:val="none" w:sz="0" w:space="0" w:color="auto"/>
        <w:right w:val="none" w:sz="0" w:space="0" w:color="auto"/>
      </w:divBdr>
      <w:divsChild>
        <w:div w:id="127405042">
          <w:marLeft w:val="0"/>
          <w:marRight w:val="0"/>
          <w:marTop w:val="0"/>
          <w:marBottom w:val="0"/>
          <w:divBdr>
            <w:top w:val="none" w:sz="0" w:space="0" w:color="auto"/>
            <w:left w:val="none" w:sz="0" w:space="0" w:color="auto"/>
            <w:bottom w:val="none" w:sz="0" w:space="0" w:color="auto"/>
            <w:right w:val="none" w:sz="0" w:space="0" w:color="auto"/>
          </w:divBdr>
        </w:div>
        <w:div w:id="359162681">
          <w:marLeft w:val="0"/>
          <w:marRight w:val="0"/>
          <w:marTop w:val="0"/>
          <w:marBottom w:val="0"/>
          <w:divBdr>
            <w:top w:val="none" w:sz="0" w:space="0" w:color="auto"/>
            <w:left w:val="none" w:sz="0" w:space="0" w:color="auto"/>
            <w:bottom w:val="none" w:sz="0" w:space="0" w:color="auto"/>
            <w:right w:val="none" w:sz="0" w:space="0" w:color="auto"/>
          </w:divBdr>
        </w:div>
        <w:div w:id="462428367">
          <w:marLeft w:val="0"/>
          <w:marRight w:val="0"/>
          <w:marTop w:val="0"/>
          <w:marBottom w:val="0"/>
          <w:divBdr>
            <w:top w:val="none" w:sz="0" w:space="0" w:color="auto"/>
            <w:left w:val="none" w:sz="0" w:space="0" w:color="auto"/>
            <w:bottom w:val="none" w:sz="0" w:space="0" w:color="auto"/>
            <w:right w:val="none" w:sz="0" w:space="0" w:color="auto"/>
          </w:divBdr>
        </w:div>
        <w:div w:id="517081825">
          <w:marLeft w:val="0"/>
          <w:marRight w:val="0"/>
          <w:marTop w:val="0"/>
          <w:marBottom w:val="0"/>
          <w:divBdr>
            <w:top w:val="none" w:sz="0" w:space="0" w:color="auto"/>
            <w:left w:val="none" w:sz="0" w:space="0" w:color="auto"/>
            <w:bottom w:val="none" w:sz="0" w:space="0" w:color="auto"/>
            <w:right w:val="none" w:sz="0" w:space="0" w:color="auto"/>
          </w:divBdr>
        </w:div>
        <w:div w:id="578514837">
          <w:marLeft w:val="0"/>
          <w:marRight w:val="0"/>
          <w:marTop w:val="0"/>
          <w:marBottom w:val="0"/>
          <w:divBdr>
            <w:top w:val="none" w:sz="0" w:space="0" w:color="auto"/>
            <w:left w:val="none" w:sz="0" w:space="0" w:color="auto"/>
            <w:bottom w:val="none" w:sz="0" w:space="0" w:color="auto"/>
            <w:right w:val="none" w:sz="0" w:space="0" w:color="auto"/>
          </w:divBdr>
        </w:div>
        <w:div w:id="842818411">
          <w:marLeft w:val="0"/>
          <w:marRight w:val="0"/>
          <w:marTop w:val="0"/>
          <w:marBottom w:val="0"/>
          <w:divBdr>
            <w:top w:val="none" w:sz="0" w:space="0" w:color="auto"/>
            <w:left w:val="none" w:sz="0" w:space="0" w:color="auto"/>
            <w:bottom w:val="none" w:sz="0" w:space="0" w:color="auto"/>
            <w:right w:val="none" w:sz="0" w:space="0" w:color="auto"/>
          </w:divBdr>
        </w:div>
        <w:div w:id="919873694">
          <w:marLeft w:val="0"/>
          <w:marRight w:val="0"/>
          <w:marTop w:val="0"/>
          <w:marBottom w:val="0"/>
          <w:divBdr>
            <w:top w:val="none" w:sz="0" w:space="0" w:color="auto"/>
            <w:left w:val="none" w:sz="0" w:space="0" w:color="auto"/>
            <w:bottom w:val="none" w:sz="0" w:space="0" w:color="auto"/>
            <w:right w:val="none" w:sz="0" w:space="0" w:color="auto"/>
          </w:divBdr>
        </w:div>
        <w:div w:id="1099912573">
          <w:marLeft w:val="0"/>
          <w:marRight w:val="0"/>
          <w:marTop w:val="0"/>
          <w:marBottom w:val="0"/>
          <w:divBdr>
            <w:top w:val="none" w:sz="0" w:space="0" w:color="auto"/>
            <w:left w:val="none" w:sz="0" w:space="0" w:color="auto"/>
            <w:bottom w:val="none" w:sz="0" w:space="0" w:color="auto"/>
            <w:right w:val="none" w:sz="0" w:space="0" w:color="auto"/>
          </w:divBdr>
        </w:div>
        <w:div w:id="1119952913">
          <w:marLeft w:val="0"/>
          <w:marRight w:val="0"/>
          <w:marTop w:val="0"/>
          <w:marBottom w:val="0"/>
          <w:divBdr>
            <w:top w:val="none" w:sz="0" w:space="0" w:color="auto"/>
            <w:left w:val="none" w:sz="0" w:space="0" w:color="auto"/>
            <w:bottom w:val="none" w:sz="0" w:space="0" w:color="auto"/>
            <w:right w:val="none" w:sz="0" w:space="0" w:color="auto"/>
          </w:divBdr>
        </w:div>
        <w:div w:id="1158497883">
          <w:marLeft w:val="0"/>
          <w:marRight w:val="0"/>
          <w:marTop w:val="0"/>
          <w:marBottom w:val="0"/>
          <w:divBdr>
            <w:top w:val="none" w:sz="0" w:space="0" w:color="auto"/>
            <w:left w:val="none" w:sz="0" w:space="0" w:color="auto"/>
            <w:bottom w:val="none" w:sz="0" w:space="0" w:color="auto"/>
            <w:right w:val="none" w:sz="0" w:space="0" w:color="auto"/>
          </w:divBdr>
        </w:div>
        <w:div w:id="1277366286">
          <w:marLeft w:val="0"/>
          <w:marRight w:val="0"/>
          <w:marTop w:val="0"/>
          <w:marBottom w:val="0"/>
          <w:divBdr>
            <w:top w:val="none" w:sz="0" w:space="0" w:color="auto"/>
            <w:left w:val="none" w:sz="0" w:space="0" w:color="auto"/>
            <w:bottom w:val="none" w:sz="0" w:space="0" w:color="auto"/>
            <w:right w:val="none" w:sz="0" w:space="0" w:color="auto"/>
          </w:divBdr>
        </w:div>
        <w:div w:id="1314021932">
          <w:marLeft w:val="0"/>
          <w:marRight w:val="0"/>
          <w:marTop w:val="0"/>
          <w:marBottom w:val="0"/>
          <w:divBdr>
            <w:top w:val="none" w:sz="0" w:space="0" w:color="auto"/>
            <w:left w:val="none" w:sz="0" w:space="0" w:color="auto"/>
            <w:bottom w:val="none" w:sz="0" w:space="0" w:color="auto"/>
            <w:right w:val="none" w:sz="0" w:space="0" w:color="auto"/>
          </w:divBdr>
        </w:div>
        <w:div w:id="1355377697">
          <w:marLeft w:val="0"/>
          <w:marRight w:val="0"/>
          <w:marTop w:val="0"/>
          <w:marBottom w:val="0"/>
          <w:divBdr>
            <w:top w:val="none" w:sz="0" w:space="0" w:color="auto"/>
            <w:left w:val="none" w:sz="0" w:space="0" w:color="auto"/>
            <w:bottom w:val="none" w:sz="0" w:space="0" w:color="auto"/>
            <w:right w:val="none" w:sz="0" w:space="0" w:color="auto"/>
          </w:divBdr>
        </w:div>
        <w:div w:id="1439640020">
          <w:marLeft w:val="0"/>
          <w:marRight w:val="0"/>
          <w:marTop w:val="0"/>
          <w:marBottom w:val="0"/>
          <w:divBdr>
            <w:top w:val="none" w:sz="0" w:space="0" w:color="auto"/>
            <w:left w:val="none" w:sz="0" w:space="0" w:color="auto"/>
            <w:bottom w:val="none" w:sz="0" w:space="0" w:color="auto"/>
            <w:right w:val="none" w:sz="0" w:space="0" w:color="auto"/>
          </w:divBdr>
        </w:div>
        <w:div w:id="1450124905">
          <w:marLeft w:val="0"/>
          <w:marRight w:val="0"/>
          <w:marTop w:val="0"/>
          <w:marBottom w:val="0"/>
          <w:divBdr>
            <w:top w:val="none" w:sz="0" w:space="0" w:color="auto"/>
            <w:left w:val="none" w:sz="0" w:space="0" w:color="auto"/>
            <w:bottom w:val="none" w:sz="0" w:space="0" w:color="auto"/>
            <w:right w:val="none" w:sz="0" w:space="0" w:color="auto"/>
          </w:divBdr>
        </w:div>
        <w:div w:id="1649047099">
          <w:marLeft w:val="0"/>
          <w:marRight w:val="0"/>
          <w:marTop w:val="0"/>
          <w:marBottom w:val="0"/>
          <w:divBdr>
            <w:top w:val="none" w:sz="0" w:space="0" w:color="auto"/>
            <w:left w:val="none" w:sz="0" w:space="0" w:color="auto"/>
            <w:bottom w:val="none" w:sz="0" w:space="0" w:color="auto"/>
            <w:right w:val="none" w:sz="0" w:space="0" w:color="auto"/>
          </w:divBdr>
        </w:div>
        <w:div w:id="1739788227">
          <w:marLeft w:val="0"/>
          <w:marRight w:val="0"/>
          <w:marTop w:val="0"/>
          <w:marBottom w:val="0"/>
          <w:divBdr>
            <w:top w:val="none" w:sz="0" w:space="0" w:color="auto"/>
            <w:left w:val="none" w:sz="0" w:space="0" w:color="auto"/>
            <w:bottom w:val="none" w:sz="0" w:space="0" w:color="auto"/>
            <w:right w:val="none" w:sz="0" w:space="0" w:color="auto"/>
          </w:divBdr>
        </w:div>
        <w:div w:id="1819180756">
          <w:marLeft w:val="0"/>
          <w:marRight w:val="0"/>
          <w:marTop w:val="0"/>
          <w:marBottom w:val="0"/>
          <w:divBdr>
            <w:top w:val="none" w:sz="0" w:space="0" w:color="auto"/>
            <w:left w:val="none" w:sz="0" w:space="0" w:color="auto"/>
            <w:bottom w:val="none" w:sz="0" w:space="0" w:color="auto"/>
            <w:right w:val="none" w:sz="0" w:space="0" w:color="auto"/>
          </w:divBdr>
        </w:div>
        <w:div w:id="1902134548">
          <w:marLeft w:val="0"/>
          <w:marRight w:val="0"/>
          <w:marTop w:val="0"/>
          <w:marBottom w:val="0"/>
          <w:divBdr>
            <w:top w:val="none" w:sz="0" w:space="0" w:color="auto"/>
            <w:left w:val="none" w:sz="0" w:space="0" w:color="auto"/>
            <w:bottom w:val="none" w:sz="0" w:space="0" w:color="auto"/>
            <w:right w:val="none" w:sz="0" w:space="0" w:color="auto"/>
          </w:divBdr>
        </w:div>
        <w:div w:id="2135246439">
          <w:marLeft w:val="0"/>
          <w:marRight w:val="0"/>
          <w:marTop w:val="0"/>
          <w:marBottom w:val="0"/>
          <w:divBdr>
            <w:top w:val="none" w:sz="0" w:space="0" w:color="auto"/>
            <w:left w:val="none" w:sz="0" w:space="0" w:color="auto"/>
            <w:bottom w:val="none" w:sz="0" w:space="0" w:color="auto"/>
            <w:right w:val="none" w:sz="0" w:space="0" w:color="auto"/>
          </w:divBdr>
        </w:div>
      </w:divsChild>
    </w:div>
    <w:div w:id="2105952423">
      <w:bodyDiv w:val="1"/>
      <w:marLeft w:val="0"/>
      <w:marRight w:val="0"/>
      <w:marTop w:val="0"/>
      <w:marBottom w:val="0"/>
      <w:divBdr>
        <w:top w:val="none" w:sz="0" w:space="0" w:color="auto"/>
        <w:left w:val="none" w:sz="0" w:space="0" w:color="auto"/>
        <w:bottom w:val="none" w:sz="0" w:space="0" w:color="auto"/>
        <w:right w:val="none" w:sz="0" w:space="0" w:color="auto"/>
      </w:divBdr>
    </w:div>
    <w:div w:id="2128816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117" Type="http://schemas.openxmlformats.org/officeDocument/2006/relationships/hyperlink" Target="mailto:david.kaufman@dxc.com" TargetMode="External"/><Relationship Id="rId21" Type="http://schemas.openxmlformats.org/officeDocument/2006/relationships/image" Target="media/image7.png"/><Relationship Id="rId42" Type="http://schemas.openxmlformats.org/officeDocument/2006/relationships/hyperlink" Target="file:///C:\Users\bsubramanya3\AppData\Local\Microsoft\Windows\INetCache\Content.MSO\4CECCE77.xlsx" TargetMode="External"/><Relationship Id="rId47" Type="http://schemas.openxmlformats.org/officeDocument/2006/relationships/hyperlink" Target="file:///C:\Users\bsubramanya3\AppData\Local\Microsoft\Windows\INetCache\Content.MSO\4CECCE77.xlsx" TargetMode="External"/><Relationship Id="rId63" Type="http://schemas.openxmlformats.org/officeDocument/2006/relationships/hyperlink" Target="file:///C:\Users\bsubramanya3\AppData\Local\Microsoft\Windows\INetCache\Content.MSO\4CECCE77.xlsx" TargetMode="External"/><Relationship Id="rId68" Type="http://schemas.openxmlformats.org/officeDocument/2006/relationships/hyperlink" Target="file:///C:\Users\bsubramanya3\AppData\Local\Microsoft\Windows\INetCache\Content.MSO\4CECCE77.xlsx" TargetMode="External"/><Relationship Id="rId84" Type="http://schemas.openxmlformats.org/officeDocument/2006/relationships/image" Target="media/image19.png"/><Relationship Id="rId89" Type="http://schemas.openxmlformats.org/officeDocument/2006/relationships/image" Target="media/image24.png"/><Relationship Id="rId112" Type="http://schemas.openxmlformats.org/officeDocument/2006/relationships/image" Target="media/image45.png"/><Relationship Id="rId16" Type="http://schemas.openxmlformats.org/officeDocument/2006/relationships/image" Target="media/image3.png"/><Relationship Id="rId107" Type="http://schemas.openxmlformats.org/officeDocument/2006/relationships/image" Target="media/image41.jpe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hyperlink" Target="file:///C:\Users\bsubramanya3\AppData\Local\Microsoft\Windows\INetCache\Content.MSO\4CECCE77.xlsx" TargetMode="External"/><Relationship Id="rId53" Type="http://schemas.openxmlformats.org/officeDocument/2006/relationships/hyperlink" Target="file:///C:\Users\bsubramanya3\AppData\Local\Microsoft\Windows\INetCache\Content.MSO\4CECCE77.xlsx" TargetMode="External"/><Relationship Id="rId58" Type="http://schemas.openxmlformats.org/officeDocument/2006/relationships/hyperlink" Target="file:///C:\Users\bsubramanya3\AppData\Local\Microsoft\Windows\INetCache\Content.MSO\4CECCE77.xlsx" TargetMode="External"/><Relationship Id="rId74" Type="http://schemas.openxmlformats.org/officeDocument/2006/relationships/hyperlink" Target="file:///C:\Users\bsubramanya3\AppData\Local\Microsoft\Windows\INetCache\Content.MSO\4CECCE77.xlsx" TargetMode="External"/><Relationship Id="rId79" Type="http://schemas.openxmlformats.org/officeDocument/2006/relationships/image" Target="media/image14.jpeg"/><Relationship Id="rId102" Type="http://schemas.openxmlformats.org/officeDocument/2006/relationships/image" Target="media/image36.jpeg"/><Relationship Id="rId5" Type="http://schemas.openxmlformats.org/officeDocument/2006/relationships/numbering" Target="numbering.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https://dxcportal.sharepoint.com/sites/MWAutomation/Shared%20Documents/General/Working%20Folder/Run%20and%20Maintain%20Documents/Draft-Uptime_User_Guide_V1.docx" TargetMode="External"/><Relationship Id="rId27" Type="http://schemas.openxmlformats.org/officeDocument/2006/relationships/image" Target="media/image8.emf"/><Relationship Id="rId43" Type="http://schemas.openxmlformats.org/officeDocument/2006/relationships/hyperlink" Target="file:///C:\Users\bsubramanya3\AppData\Local\Microsoft\Windows\INetCache\Content.MSO\4CECCE77.xlsx" TargetMode="External"/><Relationship Id="rId48" Type="http://schemas.openxmlformats.org/officeDocument/2006/relationships/hyperlink" Target="file:///C:\Users\bsubramanya3\AppData\Local\Microsoft\Windows\INetCache\Content.MSO\4CECCE77.xlsx" TargetMode="External"/><Relationship Id="rId64" Type="http://schemas.openxmlformats.org/officeDocument/2006/relationships/hyperlink" Target="file:///C:\Users\bsubramanya3\AppData\Local\Microsoft\Windows\INetCache\Content.MSO\4CECCE77.xlsx" TargetMode="External"/><Relationship Id="rId69" Type="http://schemas.openxmlformats.org/officeDocument/2006/relationships/hyperlink" Target="file:///C:\Users\bsubramanya3\AppData\Local\Microsoft\Windows\INetCache\Content.MSO\4CECCE77.xlsx" TargetMode="External"/><Relationship Id="rId113" Type="http://schemas.openxmlformats.org/officeDocument/2006/relationships/hyperlink" Target="https://dxcportal.sharepoint.com/:f:/r/sites/workplaceMobilitySolutioning/Offerings/Cost%20Models/MW%20Cost%20Model%20tool?csf=1&amp;web=1&amp;e=k9AmEI" TargetMode="External"/><Relationship Id="rId118" Type="http://schemas.openxmlformats.org/officeDocument/2006/relationships/hyperlink" Target="https://azure.microsoft.com/en-us/resources/azure-enables-a-world-of-compliance/" TargetMode="External"/><Relationship Id="rId80" Type="http://schemas.openxmlformats.org/officeDocument/2006/relationships/image" Target="media/image15.png"/><Relationship Id="rId85" Type="http://schemas.openxmlformats.org/officeDocument/2006/relationships/image" Target="media/image20.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hyperlink" Target="file:///C:\Users\bsubramanya3\AppData\Local\Microsoft\Windows\INetCache\Content.MSO\4CECCE77.xlsx" TargetMode="External"/><Relationship Id="rId59" Type="http://schemas.openxmlformats.org/officeDocument/2006/relationships/hyperlink" Target="file:///C:\Users\bsubramanya3\AppData\Local\Microsoft\Windows\INetCache\Content.MSO\4CECCE77.xlsx" TargetMode="External"/><Relationship Id="rId103" Type="http://schemas.openxmlformats.org/officeDocument/2006/relationships/image" Target="media/image37.jpeg"/><Relationship Id="rId108" Type="http://schemas.openxmlformats.org/officeDocument/2006/relationships/footer" Target="footer3.xml"/><Relationship Id="rId54" Type="http://schemas.openxmlformats.org/officeDocument/2006/relationships/hyperlink" Target="file:///C:\Users\bsubramanya3\AppData\Local\Microsoft\Windows\INetCache\Content.MSO\4CECCE77.xlsx" TargetMode="External"/><Relationship Id="rId70" Type="http://schemas.openxmlformats.org/officeDocument/2006/relationships/hyperlink" Target="file:///C:\Users\bsubramanya3\AppData\Local\Microsoft\Windows\INetCache\Content.MSO\4CECCE77.xlsx" TargetMode="External"/><Relationship Id="rId75" Type="http://schemas.openxmlformats.org/officeDocument/2006/relationships/hyperlink" Target="file:///C:\Users\bsubramanya3\AppData\Local\Microsoft\Windows\INetCache\Content.MSO\4CECCE77.xlsx" TargetMode="External"/><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omments" Target="comments.xml"/><Relationship Id="rId28" Type="http://schemas.openxmlformats.org/officeDocument/2006/relationships/package" Target="embeddings/Microsoft_Word_Document.docx"/><Relationship Id="rId49" Type="http://schemas.openxmlformats.org/officeDocument/2006/relationships/hyperlink" Target="file:///C:\Users\bsubramanya3\AppData\Local\Microsoft\Windows\INetCache\Content.MSO\4CECCE77.xlsx" TargetMode="External"/><Relationship Id="rId114" Type="http://schemas.openxmlformats.org/officeDocument/2006/relationships/image" Target="media/image46.png"/><Relationship Id="rId119" Type="http://schemas.openxmlformats.org/officeDocument/2006/relationships/image" Target="media/image48.png"/><Relationship Id="rId44" Type="http://schemas.openxmlformats.org/officeDocument/2006/relationships/hyperlink" Target="file:///C:\Users\bsubramanya3\AppData\Local\Microsoft\Windows\INetCache\Content.MSO\4CECCE77.xlsx" TargetMode="External"/><Relationship Id="rId60" Type="http://schemas.openxmlformats.org/officeDocument/2006/relationships/hyperlink" Target="file:///C:\Users\bsubramanya3\AppData\Local\Microsoft\Windows\INetCache\Content.MSO\4CECCE77.xlsx" TargetMode="External"/><Relationship Id="rId65" Type="http://schemas.openxmlformats.org/officeDocument/2006/relationships/hyperlink" Target="file:///C:\Users\bsubramanya3\AppData\Local\Microsoft\Windows\INetCache\Content.MSO\4CECCE77.xlsx" TargetMode="External"/><Relationship Id="rId81" Type="http://schemas.openxmlformats.org/officeDocument/2006/relationships/image" Target="media/image16.png"/><Relationship Id="rId86" Type="http://schemas.openxmlformats.org/officeDocument/2006/relationships/image" Target="media/image21.png"/><Relationship Id="R0722f1d3bfa84163"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hyperlink" Target="file:///C:\Users\bsubramanya3\AppData\Local\Microsoft\Windows\INetCache\Content.MSO\4CECCE77.xlsx" TargetMode="External"/><Relationship Id="rId109" Type="http://schemas.openxmlformats.org/officeDocument/2006/relationships/image" Target="media/image42.png"/><Relationship Id="rId34" Type="http://schemas.openxmlformats.org/officeDocument/2006/relationships/hyperlink" Target="file:///C:\Users\bsubramanya3\AppData\Local\Microsoft\Windows\INetCache\Content.MSO\4CECCE77.xlsx" TargetMode="External"/><Relationship Id="rId50" Type="http://schemas.openxmlformats.org/officeDocument/2006/relationships/hyperlink" Target="file:///C:\Users\bsubramanya3\AppData\Local\Microsoft\Windows\INetCache\Content.MSO\4CECCE77.xlsx" TargetMode="External"/><Relationship Id="rId55" Type="http://schemas.openxmlformats.org/officeDocument/2006/relationships/hyperlink" Target="file:///C:\Users\bsubramanya3\AppData\Local\Microsoft\Windows\INetCache\Content.MSO\4CECCE77.xlsx" TargetMode="External"/><Relationship Id="rId76" Type="http://schemas.openxmlformats.org/officeDocument/2006/relationships/hyperlink" Target="file:///C:\Users\bsubramanya3\AppData\Local\Microsoft\Windows\INetCache\Content.MSO\4CECCE77.xlsx" TargetMode="External"/><Relationship Id="rId97" Type="http://schemas.openxmlformats.org/officeDocument/2006/relationships/image" Target="media/image32.png"/><Relationship Id="rId104" Type="http://schemas.openxmlformats.org/officeDocument/2006/relationships/image" Target="media/image38.jpe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file:///C:\Users\bsubramanya3\AppData\Local\Microsoft\Windows\INetCache\Content.MSO\4CECCE77.xlsx" TargetMode="External"/><Relationship Id="rId92" Type="http://schemas.openxmlformats.org/officeDocument/2006/relationships/image" Target="media/image27.jpeg"/><Relationship Id="rId2" Type="http://schemas.openxmlformats.org/officeDocument/2006/relationships/customXml" Target="../customXml/item2.xml"/><Relationship Id="rId29" Type="http://schemas.openxmlformats.org/officeDocument/2006/relationships/image" Target="media/image9.png"/><Relationship Id="rId24" Type="http://schemas.microsoft.com/office/2011/relationships/commentsExtended" Target="commentsExtended.xml"/><Relationship Id="rId40" Type="http://schemas.openxmlformats.org/officeDocument/2006/relationships/hyperlink" Target="file:///C:\Users\bsubramanya3\AppData\Local\Microsoft\Windows\INetCache\Content.MSO\4CECCE77.xlsx" TargetMode="External"/><Relationship Id="rId45" Type="http://schemas.openxmlformats.org/officeDocument/2006/relationships/hyperlink" Target="file:///C:\Users\bsubramanya3\AppData\Local\Microsoft\Windows\INetCache\Content.MSO\4CECCE77.xlsx" TargetMode="External"/><Relationship Id="rId66" Type="http://schemas.openxmlformats.org/officeDocument/2006/relationships/hyperlink" Target="file:///C:\Users\bsubramanya3\AppData\Local\Microsoft\Windows\INetCache\Content.MSO\4CECCE77.xlsx" TargetMode="External"/><Relationship Id="rId87" Type="http://schemas.openxmlformats.org/officeDocument/2006/relationships/image" Target="media/image22.png"/><Relationship Id="rId110" Type="http://schemas.openxmlformats.org/officeDocument/2006/relationships/image" Target="media/image43.png"/><Relationship Id="rId115" Type="http://schemas.openxmlformats.org/officeDocument/2006/relationships/image" Target="media/image47.png"/><Relationship Id="rId61" Type="http://schemas.openxmlformats.org/officeDocument/2006/relationships/hyperlink" Target="file:///C:\Users\bsubramanya3\AppData\Local\Microsoft\Windows\INetCache\Content.MSO\4CECCE77.xlsx" TargetMode="External"/><Relationship Id="rId82" Type="http://schemas.openxmlformats.org/officeDocument/2006/relationships/image" Target="media/image17.png"/><Relationship Id="rId19" Type="http://schemas.openxmlformats.org/officeDocument/2006/relationships/hyperlink" Target="https://confluence.dxc.com/pages/viewpage.action?pageId=240310012" TargetMode="External"/><Relationship Id="rId14" Type="http://schemas.openxmlformats.org/officeDocument/2006/relationships/header" Target="header3.xml"/><Relationship Id="rId30" Type="http://schemas.openxmlformats.org/officeDocument/2006/relationships/image" Target="media/image10.emf"/><Relationship Id="rId35" Type="http://schemas.openxmlformats.org/officeDocument/2006/relationships/hyperlink" Target="file:///C:\Users\bsubramanya3\AppData\Local\Microsoft\Windows\INetCache\Content.MSO\4CECCE77.xlsx" TargetMode="External"/><Relationship Id="rId56" Type="http://schemas.openxmlformats.org/officeDocument/2006/relationships/hyperlink" Target="file:///C:\Users\bsubramanya3\AppData\Local\Microsoft\Windows\INetCache\Content.MSO\4CECCE77.xlsx" TargetMode="External"/><Relationship Id="rId77" Type="http://schemas.openxmlformats.org/officeDocument/2006/relationships/hyperlink" Target="file:///C:\Users\bsubramanya3\AppData\Local\Microsoft\Windows\INetCache\Content.MSO\4CECCE77.xlsx" TargetMode="External"/><Relationship Id="rId100" Type="http://schemas.openxmlformats.org/officeDocument/2006/relationships/header" Target="header4.xml"/><Relationship Id="rId105" Type="http://schemas.openxmlformats.org/officeDocument/2006/relationships/image" Target="media/image39.jpeg"/><Relationship Id="rId8" Type="http://schemas.openxmlformats.org/officeDocument/2006/relationships/webSettings" Target="webSettings.xml"/><Relationship Id="rId51" Type="http://schemas.openxmlformats.org/officeDocument/2006/relationships/hyperlink" Target="file:///C:\Users\bsubramanya3\AppData\Local\Microsoft\Windows\INetCache\Content.MSO\4CECCE77.xlsx" TargetMode="External"/><Relationship Id="rId72" Type="http://schemas.openxmlformats.org/officeDocument/2006/relationships/hyperlink" Target="file:///C:\Users\bsubramanya3\AppData\Local\Microsoft\Windows\INetCache\Content.MSO\4CECCE77.xlsx" TargetMode="External"/><Relationship Id="rId93" Type="http://schemas.openxmlformats.org/officeDocument/2006/relationships/image" Target="media/image28.png"/><Relationship Id="rId98" Type="http://schemas.openxmlformats.org/officeDocument/2006/relationships/image" Target="media/image33.png"/><Relationship Id="rId121" Type="http://schemas.microsoft.com/office/2011/relationships/people" Target="people.xml"/><Relationship Id="rId3" Type="http://schemas.openxmlformats.org/officeDocument/2006/relationships/customXml" Target="../customXml/item3.xml"/><Relationship Id="rId25" Type="http://schemas.microsoft.com/office/2016/09/relationships/commentsIds" Target="commentsIds.xml"/><Relationship Id="rId46" Type="http://schemas.openxmlformats.org/officeDocument/2006/relationships/hyperlink" Target="file:///C:\Users\bsubramanya3\AppData\Local\Microsoft\Windows\INetCache\Content.MSO\4CECCE77.xlsx" TargetMode="External"/><Relationship Id="rId67" Type="http://schemas.openxmlformats.org/officeDocument/2006/relationships/hyperlink" Target="file:///C:\Users\bsubramanya3\AppData\Local\Microsoft\Windows\INetCache\Content.MSO\4CECCE77.xlsx" TargetMode="External"/><Relationship Id="rId116" Type="http://schemas.openxmlformats.org/officeDocument/2006/relationships/hyperlink" Target="https://teams.microsoft.com/l/team/19%3a4f9c1a4ac96a434caff8b9c70bdc0865%40thread.tacv2/conversations?groupId=07ff1866-a411-4431-a213-15ad74552232&amp;tenantId=93f33571-550f-43cf-b09f-cd331338d086" TargetMode="External"/><Relationship Id="rId20" Type="http://schemas.openxmlformats.org/officeDocument/2006/relationships/image" Target="media/image6.png"/><Relationship Id="rId41" Type="http://schemas.openxmlformats.org/officeDocument/2006/relationships/hyperlink" Target="file:///C:\Users\bsubramanya3\AppData\Local\Microsoft\Windows\INetCache\Content.MSO\4CECCE77.xlsx" TargetMode="External"/><Relationship Id="rId62" Type="http://schemas.openxmlformats.org/officeDocument/2006/relationships/hyperlink" Target="file:///C:\Users\bsubramanya3\AppData\Local\Microsoft\Windows\INetCache\Content.MSO\4CECCE77.xls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4.png"/><Relationship Id="rId15" Type="http://schemas.openxmlformats.org/officeDocument/2006/relationships/footer" Target="footer2.xml"/><Relationship Id="rId36" Type="http://schemas.openxmlformats.org/officeDocument/2006/relationships/hyperlink" Target="file:///C:\Users\bsubramanya3\AppData\Local\Microsoft\Windows\INetCache\Content.MSO\4CECCE77.xlsx" TargetMode="External"/><Relationship Id="rId57" Type="http://schemas.openxmlformats.org/officeDocument/2006/relationships/hyperlink" Target="file:///C:\Users\bsubramanya3\AppData\Local\Microsoft\Windows\INetCache\Content.MSO\4CECCE77.xlsx" TargetMode="External"/><Relationship Id="rId106" Type="http://schemas.openxmlformats.org/officeDocument/2006/relationships/image" Target="media/image40.jpe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file:///C:\Users\bsubramanya3\AppData\Local\Microsoft\Windows\INetCache\Content.MSO\4CECCE77.xlsx" TargetMode="External"/><Relationship Id="rId73" Type="http://schemas.openxmlformats.org/officeDocument/2006/relationships/hyperlink" Target="file:///C:\Users\bsubramanya3\AppData\Local\Microsoft\Windows\INetCache\Content.MSO\4CECCE77.xlsx" TargetMode="External"/><Relationship Id="rId78" Type="http://schemas.openxmlformats.org/officeDocument/2006/relationships/hyperlink" Target="file:///C:\Users\bsubramanya3\AppData\Local\Microsoft\Windows\INetCache\Content.MSO\4CECCE77.xlsx" TargetMode="External"/><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5.jpeg"/><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warpe\AppData\Roaming\Microsoft\Templates\NSP%20Template%20Letter.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4E140A4DCCCBD4A9DB9A21F54B87B2B" ma:contentTypeVersion="12" ma:contentTypeDescription="Create a new document." ma:contentTypeScope="" ma:versionID="3b22f92248570f06ee44f8e4d3679d9b">
  <xsd:schema xmlns:xsd="http://www.w3.org/2001/XMLSchema" xmlns:xs="http://www.w3.org/2001/XMLSchema" xmlns:p="http://schemas.microsoft.com/office/2006/metadata/properties" xmlns:ns2="1434ba2d-2209-4952-8c76-a9cbc2d51693" xmlns:ns3="ce590097-58a8-4029-9f2d-aa9debc03939" targetNamespace="http://schemas.microsoft.com/office/2006/metadata/properties" ma:root="true" ma:fieldsID="098f22a75378a4245203dc4769ce5c44" ns2:_="" ns3:_="">
    <xsd:import namespace="1434ba2d-2209-4952-8c76-a9cbc2d51693"/>
    <xsd:import namespace="ce590097-58a8-4029-9f2d-aa9debc0393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4ba2d-2209-4952-8c76-a9cbc2d516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e590097-58a8-4029-9f2d-aa9debc039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5A14402-06F6-4C41-BC89-48550AC754A6}">
  <ds:schemaRefs>
    <ds:schemaRef ds:uri="http://schemas.openxmlformats.org/officeDocument/2006/bibliography"/>
  </ds:schemaRefs>
</ds:datastoreItem>
</file>

<file path=customXml/itemProps2.xml><?xml version="1.0" encoding="utf-8"?>
<ds:datastoreItem xmlns:ds="http://schemas.openxmlformats.org/officeDocument/2006/customXml" ds:itemID="{A8623A5A-CCB9-4587-8519-790B63CC0F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4ba2d-2209-4952-8c76-a9cbc2d51693"/>
    <ds:schemaRef ds:uri="ce590097-58a8-4029-9f2d-aa9debc039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5923BC-7FAE-415B-81F2-4649D0C7F9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CEFEDE6-5F1C-4814-8FA2-42219B95D6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NSP Template Letter.dotm</Template>
  <TotalTime>28</TotalTime>
  <Pages>1</Pages>
  <Words>15264</Words>
  <Characters>87008</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102068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Mclachlan, Jason</dc:creator>
  <cp:keywords/>
  <dc:description/>
  <cp:lastModifiedBy>Vermette, Stephane</cp:lastModifiedBy>
  <cp:revision>1244</cp:revision>
  <cp:lastPrinted>2017-03-31T00:44:00Z</cp:lastPrinted>
  <dcterms:created xsi:type="dcterms:W3CDTF">2021-09-02T18:16:00Z</dcterms:created>
  <dcterms:modified xsi:type="dcterms:W3CDTF">2022-01-19T10:49:00Z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0x01010024E140A4DCCCBD4A9DB9A21F54B87B2B</vt:lpwstr>
  </property>
  <property fmtid="{D5CDD505-2E9C-101B-9397-08002B2CF9AE}" pid="3" name="Proposal Tools Customer Name">
    <vt:lpwstr>[CustomerName]</vt:lpwstr>
  </property>
  <property fmtid="{D5CDD505-2E9C-101B-9397-08002B2CF9AE}" pid="4" name="Proposal Tools Project Name">
    <vt:lpwstr>[ProjectName]</vt:lpwstr>
  </property>
  <property fmtid="{D5CDD505-2E9C-101B-9397-08002B2CF9AE}" pid="5" name="Proposal Tools Proposal Date">
    <vt:lpwstr>[ProposalDate]</vt:lpwstr>
  </property>
  <property fmtid="{D5CDD505-2E9C-101B-9397-08002B2CF9AE}" pid="6" name="Proposal Tools Tracking Number">
    <vt:lpwstr>[TrackingNumber]</vt:lpwstr>
  </property>
  <property fmtid="{D5CDD505-2E9C-101B-9397-08002B2CF9AE}" pid="7" name="Proposal Tools Theme Word">
    <vt:lpwstr>[ThemeWord]</vt:lpwstr>
  </property>
  <property fmtid="{D5CDD505-2E9C-101B-9397-08002B2CF9AE}" pid="8" name="Proposal Tools Tagline 1">
    <vt:lpwstr>[Tagline1]</vt:lpwstr>
  </property>
  <property fmtid="{D5CDD505-2E9C-101B-9397-08002B2CF9AE}" pid="9" name="Proposal Tools Tagline 2">
    <vt:lpwstr>[Tagline2]</vt:lpwstr>
  </property>
  <property fmtid="{D5CDD505-2E9C-101B-9397-08002B2CF9AE}" pid="10" name="Proposal Tools Tagline 3">
    <vt:lpwstr>[Tagline3]</vt:lpwstr>
  </property>
  <property fmtid="{D5CDD505-2E9C-101B-9397-08002B2CF9AE}" pid="11" name="Proposal Tools Tagline 4">
    <vt:lpwstr>[Tagline4]</vt:lpwstr>
  </property>
  <property fmtid="{D5CDD505-2E9C-101B-9397-08002B2CF9AE}" pid="12" name="Proposal Tools Spot Color">
    <vt:lpwstr>238,37,37</vt:lpwstr>
  </property>
</Properties>
</file>